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8232B8" w14:textId="77777777" w:rsidR="003535A1" w:rsidRDefault="000B655A" w:rsidP="000B655A">
      <w:r w:rsidRPr="000B655A">
        <w:rPr>
          <w:noProof/>
          <w:shd w:val="clear" w:color="auto" w:fill="C45911" w:themeFill="accent2" w:themeFillShade="BF"/>
        </w:rPr>
        <w:drawing>
          <wp:inline distT="0" distB="0" distL="0" distR="0" wp14:anchorId="2AF76742" wp14:editId="42379D7E">
            <wp:extent cx="1649095" cy="526694"/>
            <wp:effectExtent l="0" t="0" r="825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 r="2317" b="7090"/>
                    <a:stretch/>
                  </pic:blipFill>
                  <pic:spPr bwMode="auto">
                    <a:xfrm>
                      <a:off x="0" y="0"/>
                      <a:ext cx="1725608" cy="551131"/>
                    </a:xfrm>
                    <a:prstGeom prst="rect">
                      <a:avLst/>
                    </a:prstGeom>
                    <a:ln>
                      <a:noFill/>
                    </a:ln>
                    <a:extLst>
                      <a:ext uri="{53640926-AAD7-44D8-BBD7-CCE9431645EC}">
                        <a14:shadowObscured xmlns:a14="http://schemas.microsoft.com/office/drawing/2010/main"/>
                      </a:ext>
                    </a:extLst>
                  </pic:spPr>
                </pic:pic>
              </a:graphicData>
            </a:graphic>
          </wp:inline>
        </w:drawing>
      </w:r>
    </w:p>
    <w:p w14:paraId="17E09796" w14:textId="77777777" w:rsidR="002D56A2" w:rsidRDefault="002D56A2" w:rsidP="000B655A"/>
    <w:p w14:paraId="1E2407B2" w14:textId="77777777" w:rsidR="002D56A2" w:rsidRDefault="002D56A2" w:rsidP="000B655A"/>
    <w:p w14:paraId="674805F6" w14:textId="77777777" w:rsidR="002D56A2" w:rsidRDefault="002D56A2" w:rsidP="000B655A"/>
    <w:p w14:paraId="5119A773" w14:textId="77777777" w:rsidR="003B1CBB" w:rsidRDefault="003B1CBB" w:rsidP="000B655A"/>
    <w:p w14:paraId="6039D4FF" w14:textId="77777777" w:rsidR="003B1CBB" w:rsidRDefault="003B1CBB" w:rsidP="000B655A"/>
    <w:p w14:paraId="25AD1BE5" w14:textId="77777777" w:rsidR="002D56A2" w:rsidRDefault="002D56A2" w:rsidP="000B655A"/>
    <w:p w14:paraId="7D13F12F" w14:textId="77777777" w:rsidR="002D56A2" w:rsidRDefault="002D56A2" w:rsidP="000B655A"/>
    <w:p w14:paraId="299EF60F" w14:textId="1EBE5B4B" w:rsidR="002D56A2" w:rsidRDefault="003B1CBB" w:rsidP="000B655A">
      <w:r>
        <w:rPr>
          <w:noProof/>
        </w:rPr>
        <mc:AlternateContent>
          <mc:Choice Requires="wps">
            <w:drawing>
              <wp:inline distT="0" distB="0" distL="0" distR="0" wp14:anchorId="1B249470" wp14:editId="1169E5BA">
                <wp:extent cx="630555" cy="599440"/>
                <wp:effectExtent l="0" t="0" r="0" b="0"/>
                <wp:docPr id="6" name="Text Box 6"/>
                <wp:cNvGraphicFramePr/>
                <a:graphic xmlns:a="http://schemas.openxmlformats.org/drawingml/2006/main">
                  <a:graphicData uri="http://schemas.microsoft.com/office/word/2010/wordprocessingShape">
                    <wps:wsp>
                      <wps:cNvSpPr txBox="1"/>
                      <wps:spPr>
                        <a:xfrm>
                          <a:off x="0" y="0"/>
                          <a:ext cx="630555" cy="599440"/>
                        </a:xfrm>
                        <a:prstGeom prst="rect">
                          <a:avLst/>
                        </a:prstGeom>
                        <a:solidFill>
                          <a:srgbClr val="CC33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9200F9" w14:textId="77777777" w:rsidR="00042F8F" w:rsidRDefault="00042F8F" w:rsidP="003B1CBB">
                            <w:pPr>
                              <w:shd w:val="clear" w:color="auto" w:fill="CC33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B249470" id="_x0000_t202" coordsize="21600,21600" o:spt="202" path="m,l,21600r21600,l21600,xe">
                <v:stroke joinstyle="miter"/>
                <v:path gradientshapeok="t" o:connecttype="rect"/>
              </v:shapetype>
              <v:shape id="Text Box 6" o:spid="_x0000_s1026" type="#_x0000_t202" style="width:49.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" fillcolor="#c30" stroked="f" strokeweight=".5pt">
                <v:textbox>
                  <w:txbxContent>
                    <w:p w14:paraId="6A9200F9" w14:textId="77777777" w:rsidR="00042F8F" w:rsidRDefault="00042F8F" w:rsidP="003B1CBB">
                      <w:pPr>
                        <w:shd w:val="clear" w:color="auto" w:fill="CC3300"/>
                      </w:pPr>
                    </w:p>
                  </w:txbxContent>
                </v:textbox>
                <w10:anchorlock/>
              </v:shape>
            </w:pict>
          </mc:Fallback>
        </mc:AlternateContent>
      </w:r>
      <w:r w:rsidR="00291C95">
        <w:tab/>
      </w:r>
      <w:r w:rsidR="00291C95">
        <w:tab/>
      </w:r>
      <w:r w:rsidR="00291C95">
        <w:tab/>
      </w:r>
      <w:r w:rsidR="00291C95">
        <w:tab/>
      </w:r>
      <w:r w:rsidR="00291C95">
        <w:tab/>
      </w:r>
      <w:r w:rsidR="00291C95">
        <w:tab/>
      </w:r>
      <w:r w:rsidR="00291C95">
        <w:tab/>
      </w:r>
      <w:r w:rsidR="00291C95">
        <w:tab/>
      </w:r>
      <w:r w:rsidR="004A7701">
        <w:tab/>
      </w:r>
      <w:r w:rsidR="004A7701">
        <w:tab/>
      </w:r>
      <w:r w:rsidR="004A7701">
        <w:tab/>
      </w:r>
      <w:r>
        <w:rPr>
          <w:noProof/>
        </w:rPr>
        <mc:AlternateContent>
          <mc:Choice Requires="wps">
            <w:drawing>
              <wp:inline distT="0" distB="0" distL="0" distR="0" wp14:anchorId="4103653C" wp14:editId="19227C6A">
                <wp:extent cx="630555" cy="599440"/>
                <wp:effectExtent l="0" t="0" r="0" b="0"/>
                <wp:docPr id="2" name="Text Box 2"/>
                <wp:cNvGraphicFramePr/>
                <a:graphic xmlns:a="http://schemas.openxmlformats.org/drawingml/2006/main">
                  <a:graphicData uri="http://schemas.microsoft.com/office/word/2010/wordprocessingShape">
                    <wps:wsp>
                      <wps:cNvSpPr txBox="1"/>
                      <wps:spPr>
                        <a:xfrm>
                          <a:off x="0" y="0"/>
                          <a:ext cx="630555" cy="599440"/>
                        </a:xfrm>
                        <a:prstGeom prst="rect">
                          <a:avLst/>
                        </a:prstGeom>
                        <a:solidFill>
                          <a:srgbClr val="CC33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9B3034A" w14:textId="77777777" w:rsidR="00042F8F" w:rsidRDefault="00042F8F" w:rsidP="003B1CBB">
                            <w:pPr>
                              <w:shd w:val="clear" w:color="auto" w:fill="CC33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03653C" id="Text Box 2" o:spid="_x0000_s1027" type="#_x0000_t202" style="width:49.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" fillcolor="#c30" stroked="f" strokeweight=".5pt">
                <v:textbox>
                  <w:txbxContent>
                    <w:p w14:paraId="69B3034A" w14:textId="77777777" w:rsidR="00042F8F" w:rsidRDefault="00042F8F" w:rsidP="003B1CBB">
                      <w:pPr>
                        <w:shd w:val="clear" w:color="auto" w:fill="CC3300"/>
                      </w:pPr>
                    </w:p>
                  </w:txbxContent>
                </v:textbox>
                <w10:anchorlock/>
              </v:shape>
            </w:pict>
          </mc:Fallback>
        </mc:AlternateContent>
      </w:r>
    </w:p>
    <w:p w14:paraId="1AD64366" w14:textId="77777777" w:rsidR="00291C95" w:rsidRDefault="00291C95" w:rsidP="004A7701">
      <w:pPr>
        <w:spacing w:after="0" w:line="240" w:lineRule="auto"/>
        <w:ind w:left="1440" w:firstLine="720"/>
        <w:rPr>
          <w:rFonts w:asciiTheme="majorHAnsi" w:hAnsiTheme="majorHAnsi"/>
          <w:sz w:val="72"/>
          <w:szCs w:val="90"/>
        </w:rPr>
      </w:pPr>
      <w:r>
        <w:rPr>
          <w:rFonts w:asciiTheme="majorHAnsi" w:hAnsiTheme="majorHAnsi"/>
          <w:sz w:val="72"/>
          <w:szCs w:val="90"/>
        </w:rPr>
        <w:t xml:space="preserve">Microsoft </w:t>
      </w:r>
      <w:r w:rsidRPr="00B74F6F">
        <w:rPr>
          <w:rFonts w:asciiTheme="majorHAnsi" w:hAnsiTheme="majorHAnsi"/>
          <w:sz w:val="72"/>
          <w:szCs w:val="90"/>
        </w:rPr>
        <w:t xml:space="preserve">Azure </w:t>
      </w:r>
    </w:p>
    <w:p w14:paraId="46C66BB6" w14:textId="42E9B51F" w:rsidR="00291C95" w:rsidRPr="00B74F6F" w:rsidRDefault="00291C95" w:rsidP="004A7701">
      <w:pPr>
        <w:spacing w:after="0" w:line="240" w:lineRule="auto"/>
        <w:ind w:left="1440" w:firstLine="720"/>
        <w:rPr>
          <w:rFonts w:asciiTheme="majorHAnsi" w:hAnsiTheme="majorHAnsi"/>
          <w:sz w:val="72"/>
          <w:szCs w:val="90"/>
        </w:rPr>
      </w:pPr>
      <w:r w:rsidRPr="00B74F6F">
        <w:rPr>
          <w:rFonts w:asciiTheme="majorHAnsi" w:hAnsiTheme="majorHAnsi"/>
          <w:sz w:val="72"/>
          <w:szCs w:val="90"/>
        </w:rPr>
        <w:t>Machine Learning</w:t>
      </w:r>
    </w:p>
    <w:p w14:paraId="451EFE22" w14:textId="77777777" w:rsidR="00291C95" w:rsidRPr="00B74F6F" w:rsidRDefault="00291C95" w:rsidP="004A7701">
      <w:pPr>
        <w:spacing w:after="0" w:line="240" w:lineRule="auto"/>
        <w:ind w:left="1440" w:firstLine="720"/>
        <w:rPr>
          <w:rFonts w:asciiTheme="majorHAnsi" w:hAnsiTheme="majorHAnsi"/>
          <w:sz w:val="72"/>
          <w:szCs w:val="90"/>
        </w:rPr>
      </w:pPr>
      <w:r w:rsidRPr="00B74F6F">
        <w:rPr>
          <w:rFonts w:asciiTheme="majorHAnsi" w:hAnsiTheme="majorHAnsi"/>
          <w:sz w:val="72"/>
          <w:szCs w:val="90"/>
        </w:rPr>
        <w:t>Lab</w:t>
      </w:r>
    </w:p>
    <w:p w14:paraId="6D594E24" w14:textId="21CCC433" w:rsidR="002D56A2" w:rsidRDefault="002D56A2" w:rsidP="000B655A"/>
    <w:p w14:paraId="1617AC86" w14:textId="7649CADB" w:rsidR="002D56A2" w:rsidRDefault="003B1CBB" w:rsidP="000B655A">
      <w:r>
        <w:rPr>
          <w:noProof/>
        </w:rPr>
        <mc:AlternateContent>
          <mc:Choice Requires="wps">
            <w:drawing>
              <wp:inline distT="0" distB="0" distL="0" distR="0" wp14:anchorId="75A85D2C" wp14:editId="6962EE5A">
                <wp:extent cx="630555" cy="599440"/>
                <wp:effectExtent l="0" t="0" r="0" b="0"/>
                <wp:docPr id="5" name="Text Box 5"/>
                <wp:cNvGraphicFramePr/>
                <a:graphic xmlns:a="http://schemas.openxmlformats.org/drawingml/2006/main">
                  <a:graphicData uri="http://schemas.microsoft.com/office/word/2010/wordprocessingShape">
                    <wps:wsp>
                      <wps:cNvSpPr txBox="1"/>
                      <wps:spPr>
                        <a:xfrm>
                          <a:off x="0" y="0"/>
                          <a:ext cx="630555" cy="599440"/>
                        </a:xfrm>
                        <a:prstGeom prst="rect">
                          <a:avLst/>
                        </a:prstGeom>
                        <a:solidFill>
                          <a:srgbClr val="CC33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22A7C3" w14:textId="77777777" w:rsidR="00042F8F" w:rsidRDefault="00042F8F" w:rsidP="003B1CBB">
                            <w:pPr>
                              <w:shd w:val="clear" w:color="auto" w:fill="CC33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A85D2C" id="Text Box 5" o:spid="_x0000_s1028" type="#_x0000_t202" style="width:49.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" fillcolor="#c30" stroked="f" strokeweight=".5pt">
                <v:textbox>
                  <w:txbxContent>
                    <w:p w14:paraId="3222A7C3" w14:textId="77777777" w:rsidR="00042F8F" w:rsidRDefault="00042F8F" w:rsidP="003B1CBB">
                      <w:pPr>
                        <w:shd w:val="clear" w:color="auto" w:fill="CC3300"/>
                      </w:pPr>
                    </w:p>
                  </w:txbxContent>
                </v:textbox>
                <w10:anchorlock/>
              </v:shape>
            </w:pict>
          </mc:Fallback>
        </mc:AlternateContent>
      </w:r>
      <w:r w:rsidR="00291C95">
        <w:tab/>
      </w:r>
      <w:r w:rsidR="00291C95">
        <w:tab/>
      </w:r>
      <w:r w:rsidR="00291C95">
        <w:tab/>
      </w:r>
      <w:r w:rsidR="00291C95">
        <w:tab/>
      </w:r>
      <w:r w:rsidR="00291C95">
        <w:tab/>
      </w:r>
      <w:r w:rsidR="00291C95">
        <w:tab/>
      </w:r>
      <w:r w:rsidR="00291C95">
        <w:tab/>
      </w:r>
      <w:r w:rsidR="00291C95">
        <w:tab/>
      </w:r>
      <w:r w:rsidR="004A7701">
        <w:tab/>
      </w:r>
      <w:r w:rsidR="004A7701">
        <w:tab/>
      </w:r>
      <w:r w:rsidR="004A7701">
        <w:tab/>
      </w:r>
      <w:r>
        <w:rPr>
          <w:noProof/>
        </w:rPr>
        <mc:AlternateContent>
          <mc:Choice Requires="wps">
            <w:drawing>
              <wp:inline distT="0" distB="0" distL="0" distR="0" wp14:anchorId="763BF6A0" wp14:editId="1417D127">
                <wp:extent cx="630555" cy="599440"/>
                <wp:effectExtent l="0" t="0" r="0" b="0"/>
                <wp:docPr id="4" name="Text Box 4"/>
                <wp:cNvGraphicFramePr/>
                <a:graphic xmlns:a="http://schemas.openxmlformats.org/drawingml/2006/main">
                  <a:graphicData uri="http://schemas.microsoft.com/office/word/2010/wordprocessingShape">
                    <wps:wsp>
                      <wps:cNvSpPr txBox="1"/>
                      <wps:spPr>
                        <a:xfrm>
                          <a:off x="0" y="0"/>
                          <a:ext cx="630555" cy="599440"/>
                        </a:xfrm>
                        <a:prstGeom prst="rect">
                          <a:avLst/>
                        </a:prstGeom>
                        <a:solidFill>
                          <a:srgbClr val="CC33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DE58F3" w14:textId="77777777" w:rsidR="00042F8F" w:rsidRDefault="00042F8F" w:rsidP="003B1CBB">
                            <w:pPr>
                              <w:shd w:val="clear" w:color="auto" w:fill="CC33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3BF6A0" id="Text Box 4" o:spid="_x0000_s1029" type="#_x0000_t202" style="width:49.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" fillcolor="#c30" stroked="f" strokeweight=".5pt">
                <v:textbox>
                  <w:txbxContent>
                    <w:p w14:paraId="3FDE58F3" w14:textId="77777777" w:rsidR="00042F8F" w:rsidRDefault="00042F8F" w:rsidP="003B1CBB">
                      <w:pPr>
                        <w:shd w:val="clear" w:color="auto" w:fill="CC3300"/>
                      </w:pPr>
                    </w:p>
                  </w:txbxContent>
                </v:textbox>
                <w10:anchorlock/>
              </v:shape>
            </w:pict>
          </mc:Fallback>
        </mc:AlternateContent>
      </w:r>
    </w:p>
    <w:p w14:paraId="25424475" w14:textId="77777777" w:rsidR="002D56A2" w:rsidRDefault="002D56A2" w:rsidP="000B655A"/>
    <w:p w14:paraId="7A4903AF" w14:textId="77777777" w:rsidR="002D56A2" w:rsidRDefault="002D56A2" w:rsidP="000B655A"/>
    <w:p w14:paraId="5E1F3FD7" w14:textId="77777777" w:rsidR="002D56A2" w:rsidRDefault="002D56A2" w:rsidP="000B655A"/>
    <w:p w14:paraId="6FE11144" w14:textId="77777777" w:rsidR="002D56A2" w:rsidRDefault="002D56A2" w:rsidP="000B655A"/>
    <w:p w14:paraId="286048B4" w14:textId="77777777" w:rsidR="002D56A2" w:rsidRDefault="002D56A2" w:rsidP="000B655A"/>
    <w:p w14:paraId="10D1E38E" w14:textId="77777777" w:rsidR="002D56A2" w:rsidRDefault="002D56A2" w:rsidP="000B655A"/>
    <w:p w14:paraId="5F1380F9" w14:textId="77777777" w:rsidR="002D56A2" w:rsidRDefault="002D56A2" w:rsidP="000B655A"/>
    <w:p w14:paraId="0A47A7C1" w14:textId="77777777" w:rsidR="003B1CBB" w:rsidRDefault="003B1CBB" w:rsidP="000B655A"/>
    <w:p w14:paraId="79FB3BAD" w14:textId="77777777" w:rsidR="003B1CBB" w:rsidRDefault="003B1CBB" w:rsidP="000B655A"/>
    <w:p w14:paraId="08813013" w14:textId="03850CC9" w:rsidR="00AD7F20" w:rsidRPr="002D56A2" w:rsidRDefault="00AD7F20" w:rsidP="00AD7F20">
      <w:pPr>
        <w:tabs>
          <w:tab w:val="left" w:pos="4605"/>
        </w:tabs>
        <w:rPr>
          <w:sz w:val="36"/>
        </w:rPr>
      </w:pPr>
      <w:r>
        <w:rPr>
          <w:sz w:val="36"/>
        </w:rPr>
        <w:tab/>
      </w:r>
    </w:p>
    <w:sdt>
      <w:sdtPr>
        <w:rPr>
          <w:rFonts w:asciiTheme="minorHAnsi" w:eastAsiaTheme="minorHAnsi" w:hAnsiTheme="minorHAnsi" w:cstheme="minorBidi"/>
          <w:color w:val="auto"/>
          <w:sz w:val="22"/>
          <w:szCs w:val="22"/>
        </w:rPr>
        <w:id w:val="864716397"/>
        <w:docPartObj>
          <w:docPartGallery w:val="Table of Contents"/>
          <w:docPartUnique/>
        </w:docPartObj>
      </w:sdtPr>
      <w:sdtEndPr>
        <w:rPr>
          <w:b/>
          <w:bCs/>
          <w:noProof/>
        </w:rPr>
      </w:sdtEndPr>
      <w:sdtContent>
        <w:p w14:paraId="150E694F" w14:textId="2B68DB8C" w:rsidR="00BE22B7" w:rsidRDefault="00BE22B7">
          <w:pPr>
            <w:pStyle w:val="TOCHeading"/>
          </w:pPr>
          <w:r>
            <w:t>Table of Contents</w:t>
          </w:r>
        </w:p>
        <w:p w14:paraId="3BE97D87" w14:textId="05AD3FC3" w:rsidR="00B6276A" w:rsidRDefault="00BE22B7">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425159989" w:history="1">
            <w:r w:rsidR="00B6276A" w:rsidRPr="00A51BEA">
              <w:rPr>
                <w:rStyle w:val="Hyperlink"/>
                <w:noProof/>
              </w:rPr>
              <w:t>Executive Overview</w:t>
            </w:r>
            <w:r w:rsidR="00B6276A">
              <w:rPr>
                <w:noProof/>
                <w:webHidden/>
              </w:rPr>
              <w:tab/>
            </w:r>
            <w:r w:rsidR="00B6276A">
              <w:rPr>
                <w:noProof/>
                <w:webHidden/>
              </w:rPr>
              <w:fldChar w:fldCharType="begin"/>
            </w:r>
            <w:r w:rsidR="00B6276A">
              <w:rPr>
                <w:noProof/>
                <w:webHidden/>
              </w:rPr>
              <w:instrText xml:space="preserve"> PAGEREF _Toc425159989 \h </w:instrText>
            </w:r>
            <w:r w:rsidR="00B6276A">
              <w:rPr>
                <w:noProof/>
                <w:webHidden/>
              </w:rPr>
            </w:r>
            <w:r w:rsidR="00B6276A">
              <w:rPr>
                <w:noProof/>
                <w:webHidden/>
              </w:rPr>
              <w:fldChar w:fldCharType="separate"/>
            </w:r>
            <w:r w:rsidR="00B6276A">
              <w:rPr>
                <w:noProof/>
                <w:webHidden/>
              </w:rPr>
              <w:t>2</w:t>
            </w:r>
            <w:r w:rsidR="00B6276A">
              <w:rPr>
                <w:noProof/>
                <w:webHidden/>
              </w:rPr>
              <w:fldChar w:fldCharType="end"/>
            </w:r>
          </w:hyperlink>
        </w:p>
        <w:p w14:paraId="07816A68" w14:textId="45189403" w:rsidR="00B6276A" w:rsidRDefault="00042F8F">
          <w:pPr>
            <w:pStyle w:val="TOC1"/>
            <w:tabs>
              <w:tab w:val="right" w:leader="dot" w:pos="10790"/>
            </w:tabs>
            <w:rPr>
              <w:rFonts w:eastAsiaTheme="minorEastAsia"/>
              <w:noProof/>
            </w:rPr>
          </w:pPr>
          <w:hyperlink w:anchor="_Toc425159990" w:history="1">
            <w:r w:rsidR="00B6276A" w:rsidRPr="00A51BEA">
              <w:rPr>
                <w:rStyle w:val="Hyperlink"/>
                <w:noProof/>
              </w:rPr>
              <w:t>First time set-up instructions</w:t>
            </w:r>
            <w:r w:rsidR="00B6276A">
              <w:rPr>
                <w:noProof/>
                <w:webHidden/>
              </w:rPr>
              <w:tab/>
            </w:r>
            <w:r w:rsidR="00B6276A">
              <w:rPr>
                <w:noProof/>
                <w:webHidden/>
              </w:rPr>
              <w:fldChar w:fldCharType="begin"/>
            </w:r>
            <w:r w:rsidR="00B6276A">
              <w:rPr>
                <w:noProof/>
                <w:webHidden/>
              </w:rPr>
              <w:instrText xml:space="preserve"> PAGEREF _Toc425159990 \h </w:instrText>
            </w:r>
            <w:r w:rsidR="00B6276A">
              <w:rPr>
                <w:noProof/>
                <w:webHidden/>
              </w:rPr>
            </w:r>
            <w:r w:rsidR="00B6276A">
              <w:rPr>
                <w:noProof/>
                <w:webHidden/>
              </w:rPr>
              <w:fldChar w:fldCharType="separate"/>
            </w:r>
            <w:r w:rsidR="00B6276A">
              <w:rPr>
                <w:noProof/>
                <w:webHidden/>
              </w:rPr>
              <w:t>3</w:t>
            </w:r>
            <w:r w:rsidR="00B6276A">
              <w:rPr>
                <w:noProof/>
                <w:webHidden/>
              </w:rPr>
              <w:fldChar w:fldCharType="end"/>
            </w:r>
          </w:hyperlink>
        </w:p>
        <w:p w14:paraId="0ADBBA67" w14:textId="0914D30D" w:rsidR="00B6276A" w:rsidRDefault="00042F8F">
          <w:pPr>
            <w:pStyle w:val="TOC1"/>
            <w:tabs>
              <w:tab w:val="right" w:leader="dot" w:pos="10790"/>
            </w:tabs>
            <w:rPr>
              <w:rFonts w:eastAsiaTheme="minorEastAsia"/>
              <w:noProof/>
            </w:rPr>
          </w:pPr>
          <w:hyperlink w:anchor="_Toc425159991" w:history="1">
            <w:r w:rsidR="00B6276A" w:rsidRPr="00A51BEA">
              <w:rPr>
                <w:rStyle w:val="Hyperlink"/>
                <w:noProof/>
              </w:rPr>
              <w:t>Copying data to Azure SQL database</w:t>
            </w:r>
            <w:r w:rsidR="00B6276A">
              <w:rPr>
                <w:noProof/>
                <w:webHidden/>
              </w:rPr>
              <w:tab/>
            </w:r>
            <w:r w:rsidR="00B6276A">
              <w:rPr>
                <w:noProof/>
                <w:webHidden/>
              </w:rPr>
              <w:fldChar w:fldCharType="begin"/>
            </w:r>
            <w:r w:rsidR="00B6276A">
              <w:rPr>
                <w:noProof/>
                <w:webHidden/>
              </w:rPr>
              <w:instrText xml:space="preserve"> PAGEREF _Toc425159991 \h </w:instrText>
            </w:r>
            <w:r w:rsidR="00B6276A">
              <w:rPr>
                <w:noProof/>
                <w:webHidden/>
              </w:rPr>
            </w:r>
            <w:r w:rsidR="00B6276A">
              <w:rPr>
                <w:noProof/>
                <w:webHidden/>
              </w:rPr>
              <w:fldChar w:fldCharType="separate"/>
            </w:r>
            <w:r w:rsidR="00B6276A">
              <w:rPr>
                <w:noProof/>
                <w:webHidden/>
              </w:rPr>
              <w:t>3</w:t>
            </w:r>
            <w:r w:rsidR="00B6276A">
              <w:rPr>
                <w:noProof/>
                <w:webHidden/>
              </w:rPr>
              <w:fldChar w:fldCharType="end"/>
            </w:r>
          </w:hyperlink>
        </w:p>
        <w:p w14:paraId="2A8AB1C0" w14:textId="671C06E8" w:rsidR="00B6276A" w:rsidRDefault="00042F8F">
          <w:pPr>
            <w:pStyle w:val="TOC1"/>
            <w:tabs>
              <w:tab w:val="right" w:leader="dot" w:pos="10790"/>
            </w:tabs>
            <w:rPr>
              <w:rFonts w:eastAsiaTheme="minorEastAsia"/>
              <w:noProof/>
            </w:rPr>
          </w:pPr>
          <w:hyperlink w:anchor="_Toc425159992" w:history="1">
            <w:r w:rsidR="00B6276A" w:rsidRPr="00A51BEA">
              <w:rPr>
                <w:rStyle w:val="Hyperlink"/>
                <w:noProof/>
              </w:rPr>
              <w:t>Creating a new experiment and reading data from Azure SQL</w:t>
            </w:r>
            <w:r w:rsidR="00B6276A">
              <w:rPr>
                <w:noProof/>
                <w:webHidden/>
              </w:rPr>
              <w:tab/>
            </w:r>
            <w:r w:rsidR="00B6276A">
              <w:rPr>
                <w:noProof/>
                <w:webHidden/>
              </w:rPr>
              <w:fldChar w:fldCharType="begin"/>
            </w:r>
            <w:r w:rsidR="00B6276A">
              <w:rPr>
                <w:noProof/>
                <w:webHidden/>
              </w:rPr>
              <w:instrText xml:space="preserve"> PAGEREF _Toc425159992 \h </w:instrText>
            </w:r>
            <w:r w:rsidR="00B6276A">
              <w:rPr>
                <w:noProof/>
                <w:webHidden/>
              </w:rPr>
            </w:r>
            <w:r w:rsidR="00B6276A">
              <w:rPr>
                <w:noProof/>
                <w:webHidden/>
              </w:rPr>
              <w:fldChar w:fldCharType="separate"/>
            </w:r>
            <w:r w:rsidR="00B6276A">
              <w:rPr>
                <w:noProof/>
                <w:webHidden/>
              </w:rPr>
              <w:t>6</w:t>
            </w:r>
            <w:r w:rsidR="00B6276A">
              <w:rPr>
                <w:noProof/>
                <w:webHidden/>
              </w:rPr>
              <w:fldChar w:fldCharType="end"/>
            </w:r>
          </w:hyperlink>
        </w:p>
        <w:p w14:paraId="25D1CC4C" w14:textId="466EB34A" w:rsidR="00B6276A" w:rsidRDefault="00042F8F">
          <w:pPr>
            <w:pStyle w:val="TOC1"/>
            <w:tabs>
              <w:tab w:val="right" w:leader="dot" w:pos="10790"/>
            </w:tabs>
            <w:rPr>
              <w:rFonts w:eastAsiaTheme="minorEastAsia"/>
              <w:noProof/>
            </w:rPr>
          </w:pPr>
          <w:hyperlink w:anchor="_Toc425159993" w:history="1">
            <w:r w:rsidR="00B6276A" w:rsidRPr="00A51BEA">
              <w:rPr>
                <w:rStyle w:val="Hyperlink"/>
                <w:noProof/>
              </w:rPr>
              <w:t>Data exploration</w:t>
            </w:r>
            <w:r w:rsidR="00B6276A">
              <w:rPr>
                <w:noProof/>
                <w:webHidden/>
              </w:rPr>
              <w:tab/>
            </w:r>
            <w:r w:rsidR="00B6276A">
              <w:rPr>
                <w:noProof/>
                <w:webHidden/>
              </w:rPr>
              <w:fldChar w:fldCharType="begin"/>
            </w:r>
            <w:r w:rsidR="00B6276A">
              <w:rPr>
                <w:noProof/>
                <w:webHidden/>
              </w:rPr>
              <w:instrText xml:space="preserve"> PAGEREF _Toc425159993 \h </w:instrText>
            </w:r>
            <w:r w:rsidR="00B6276A">
              <w:rPr>
                <w:noProof/>
                <w:webHidden/>
              </w:rPr>
            </w:r>
            <w:r w:rsidR="00B6276A">
              <w:rPr>
                <w:noProof/>
                <w:webHidden/>
              </w:rPr>
              <w:fldChar w:fldCharType="separate"/>
            </w:r>
            <w:r w:rsidR="00B6276A">
              <w:rPr>
                <w:noProof/>
                <w:webHidden/>
              </w:rPr>
              <w:t>9</w:t>
            </w:r>
            <w:r w:rsidR="00B6276A">
              <w:rPr>
                <w:noProof/>
                <w:webHidden/>
              </w:rPr>
              <w:fldChar w:fldCharType="end"/>
            </w:r>
          </w:hyperlink>
        </w:p>
        <w:p w14:paraId="7C974643" w14:textId="0276878D" w:rsidR="00B6276A" w:rsidRDefault="00042F8F">
          <w:pPr>
            <w:pStyle w:val="TOC1"/>
            <w:tabs>
              <w:tab w:val="right" w:leader="dot" w:pos="10790"/>
            </w:tabs>
            <w:rPr>
              <w:rFonts w:eastAsiaTheme="minorEastAsia"/>
              <w:noProof/>
            </w:rPr>
          </w:pPr>
          <w:hyperlink w:anchor="_Toc425159994" w:history="1">
            <w:r w:rsidR="00B6276A" w:rsidRPr="00A51BEA">
              <w:rPr>
                <w:rStyle w:val="Hyperlink"/>
                <w:noProof/>
              </w:rPr>
              <w:t>Training and testing binary classification model</w:t>
            </w:r>
            <w:r w:rsidR="00B6276A">
              <w:rPr>
                <w:noProof/>
                <w:webHidden/>
              </w:rPr>
              <w:tab/>
            </w:r>
            <w:r w:rsidR="00B6276A">
              <w:rPr>
                <w:noProof/>
                <w:webHidden/>
              </w:rPr>
              <w:fldChar w:fldCharType="begin"/>
            </w:r>
            <w:r w:rsidR="00B6276A">
              <w:rPr>
                <w:noProof/>
                <w:webHidden/>
              </w:rPr>
              <w:instrText xml:space="preserve"> PAGEREF _Toc425159994 \h </w:instrText>
            </w:r>
            <w:r w:rsidR="00B6276A">
              <w:rPr>
                <w:noProof/>
                <w:webHidden/>
              </w:rPr>
            </w:r>
            <w:r w:rsidR="00B6276A">
              <w:rPr>
                <w:noProof/>
                <w:webHidden/>
              </w:rPr>
              <w:fldChar w:fldCharType="separate"/>
            </w:r>
            <w:r w:rsidR="00B6276A">
              <w:rPr>
                <w:noProof/>
                <w:webHidden/>
              </w:rPr>
              <w:t>11</w:t>
            </w:r>
            <w:r w:rsidR="00B6276A">
              <w:rPr>
                <w:noProof/>
                <w:webHidden/>
              </w:rPr>
              <w:fldChar w:fldCharType="end"/>
            </w:r>
          </w:hyperlink>
        </w:p>
        <w:p w14:paraId="526F838E" w14:textId="0D5A56BA" w:rsidR="00B6276A" w:rsidRDefault="00042F8F">
          <w:pPr>
            <w:pStyle w:val="TOC1"/>
            <w:tabs>
              <w:tab w:val="right" w:leader="dot" w:pos="10790"/>
            </w:tabs>
            <w:rPr>
              <w:rFonts w:eastAsiaTheme="minorEastAsia"/>
              <w:noProof/>
            </w:rPr>
          </w:pPr>
          <w:hyperlink w:anchor="_Toc425159995" w:history="1">
            <w:r w:rsidR="00B6276A" w:rsidRPr="00A51BEA">
              <w:rPr>
                <w:rStyle w:val="Hyperlink"/>
                <w:noProof/>
              </w:rPr>
              <w:t>Optional: Parameter optimization</w:t>
            </w:r>
            <w:r w:rsidR="00B6276A">
              <w:rPr>
                <w:noProof/>
                <w:webHidden/>
              </w:rPr>
              <w:tab/>
            </w:r>
            <w:r w:rsidR="00B6276A">
              <w:rPr>
                <w:noProof/>
                <w:webHidden/>
              </w:rPr>
              <w:fldChar w:fldCharType="begin"/>
            </w:r>
            <w:r w:rsidR="00B6276A">
              <w:rPr>
                <w:noProof/>
                <w:webHidden/>
              </w:rPr>
              <w:instrText xml:space="preserve"> PAGEREF _Toc425159995 \h </w:instrText>
            </w:r>
            <w:r w:rsidR="00B6276A">
              <w:rPr>
                <w:noProof/>
                <w:webHidden/>
              </w:rPr>
            </w:r>
            <w:r w:rsidR="00B6276A">
              <w:rPr>
                <w:noProof/>
                <w:webHidden/>
              </w:rPr>
              <w:fldChar w:fldCharType="separate"/>
            </w:r>
            <w:r w:rsidR="00B6276A">
              <w:rPr>
                <w:noProof/>
                <w:webHidden/>
              </w:rPr>
              <w:t>15</w:t>
            </w:r>
            <w:r w:rsidR="00B6276A">
              <w:rPr>
                <w:noProof/>
                <w:webHidden/>
              </w:rPr>
              <w:fldChar w:fldCharType="end"/>
            </w:r>
          </w:hyperlink>
        </w:p>
        <w:p w14:paraId="1B16CB4F" w14:textId="763C0E4E" w:rsidR="00B6276A" w:rsidRDefault="00042F8F">
          <w:pPr>
            <w:pStyle w:val="TOC1"/>
            <w:tabs>
              <w:tab w:val="right" w:leader="dot" w:pos="10790"/>
            </w:tabs>
            <w:rPr>
              <w:rFonts w:eastAsiaTheme="minorEastAsia"/>
              <w:noProof/>
            </w:rPr>
          </w:pPr>
          <w:hyperlink w:anchor="_Toc425159996" w:history="1">
            <w:r w:rsidR="00B6276A" w:rsidRPr="00A51BEA">
              <w:rPr>
                <w:rStyle w:val="Hyperlink"/>
                <w:noProof/>
              </w:rPr>
              <w:t>Performance Evaluation</w:t>
            </w:r>
            <w:r w:rsidR="00B6276A">
              <w:rPr>
                <w:noProof/>
                <w:webHidden/>
              </w:rPr>
              <w:tab/>
            </w:r>
            <w:r w:rsidR="00B6276A">
              <w:rPr>
                <w:noProof/>
                <w:webHidden/>
              </w:rPr>
              <w:fldChar w:fldCharType="begin"/>
            </w:r>
            <w:r w:rsidR="00B6276A">
              <w:rPr>
                <w:noProof/>
                <w:webHidden/>
              </w:rPr>
              <w:instrText xml:space="preserve"> PAGEREF _Toc425159996 \h </w:instrText>
            </w:r>
            <w:r w:rsidR="00B6276A">
              <w:rPr>
                <w:noProof/>
                <w:webHidden/>
              </w:rPr>
            </w:r>
            <w:r w:rsidR="00B6276A">
              <w:rPr>
                <w:noProof/>
                <w:webHidden/>
              </w:rPr>
              <w:fldChar w:fldCharType="separate"/>
            </w:r>
            <w:r w:rsidR="00B6276A">
              <w:rPr>
                <w:noProof/>
                <w:webHidden/>
              </w:rPr>
              <w:t>17</w:t>
            </w:r>
            <w:r w:rsidR="00B6276A">
              <w:rPr>
                <w:noProof/>
                <w:webHidden/>
              </w:rPr>
              <w:fldChar w:fldCharType="end"/>
            </w:r>
          </w:hyperlink>
        </w:p>
        <w:p w14:paraId="54825EAE" w14:textId="44AA091C" w:rsidR="00B6276A" w:rsidRDefault="00042F8F">
          <w:pPr>
            <w:pStyle w:val="TOC1"/>
            <w:tabs>
              <w:tab w:val="right" w:leader="dot" w:pos="10790"/>
            </w:tabs>
            <w:rPr>
              <w:rFonts w:eastAsiaTheme="minorEastAsia"/>
              <w:noProof/>
            </w:rPr>
          </w:pPr>
          <w:hyperlink w:anchor="_Toc425159997" w:history="1">
            <w:r w:rsidR="00B6276A" w:rsidRPr="00A51BEA">
              <w:rPr>
                <w:rStyle w:val="Hyperlink"/>
                <w:noProof/>
              </w:rPr>
              <w:t>Writing predictions to Azure SQL database</w:t>
            </w:r>
            <w:r w:rsidR="00B6276A">
              <w:rPr>
                <w:noProof/>
                <w:webHidden/>
              </w:rPr>
              <w:tab/>
            </w:r>
            <w:r w:rsidR="00B6276A">
              <w:rPr>
                <w:noProof/>
                <w:webHidden/>
              </w:rPr>
              <w:fldChar w:fldCharType="begin"/>
            </w:r>
            <w:r w:rsidR="00B6276A">
              <w:rPr>
                <w:noProof/>
                <w:webHidden/>
              </w:rPr>
              <w:instrText xml:space="preserve"> PAGEREF _Toc425159997 \h </w:instrText>
            </w:r>
            <w:r w:rsidR="00B6276A">
              <w:rPr>
                <w:noProof/>
                <w:webHidden/>
              </w:rPr>
            </w:r>
            <w:r w:rsidR="00B6276A">
              <w:rPr>
                <w:noProof/>
                <w:webHidden/>
              </w:rPr>
              <w:fldChar w:fldCharType="separate"/>
            </w:r>
            <w:r w:rsidR="00B6276A">
              <w:rPr>
                <w:noProof/>
                <w:webHidden/>
              </w:rPr>
              <w:t>18</w:t>
            </w:r>
            <w:r w:rsidR="00B6276A">
              <w:rPr>
                <w:noProof/>
                <w:webHidden/>
              </w:rPr>
              <w:fldChar w:fldCharType="end"/>
            </w:r>
          </w:hyperlink>
        </w:p>
        <w:p w14:paraId="28770FE8" w14:textId="20622984" w:rsidR="00B6276A" w:rsidRDefault="00042F8F">
          <w:pPr>
            <w:pStyle w:val="TOC1"/>
            <w:tabs>
              <w:tab w:val="right" w:leader="dot" w:pos="10790"/>
            </w:tabs>
            <w:rPr>
              <w:rFonts w:eastAsiaTheme="minorEastAsia"/>
              <w:noProof/>
            </w:rPr>
          </w:pPr>
          <w:hyperlink w:anchor="_Toc425159998" w:history="1">
            <w:r w:rsidR="00B6276A" w:rsidRPr="00A51BEA">
              <w:rPr>
                <w:rStyle w:val="Hyperlink"/>
                <w:noProof/>
              </w:rPr>
              <w:t>Executing R scripts</w:t>
            </w:r>
            <w:r w:rsidR="00B6276A">
              <w:rPr>
                <w:noProof/>
                <w:webHidden/>
              </w:rPr>
              <w:tab/>
            </w:r>
            <w:r w:rsidR="00B6276A">
              <w:rPr>
                <w:noProof/>
                <w:webHidden/>
              </w:rPr>
              <w:fldChar w:fldCharType="begin"/>
            </w:r>
            <w:r w:rsidR="00B6276A">
              <w:rPr>
                <w:noProof/>
                <w:webHidden/>
              </w:rPr>
              <w:instrText xml:space="preserve"> PAGEREF _Toc425159998 \h </w:instrText>
            </w:r>
            <w:r w:rsidR="00B6276A">
              <w:rPr>
                <w:noProof/>
                <w:webHidden/>
              </w:rPr>
            </w:r>
            <w:r w:rsidR="00B6276A">
              <w:rPr>
                <w:noProof/>
                <w:webHidden/>
              </w:rPr>
              <w:fldChar w:fldCharType="separate"/>
            </w:r>
            <w:r w:rsidR="00B6276A">
              <w:rPr>
                <w:noProof/>
                <w:webHidden/>
              </w:rPr>
              <w:t>19</w:t>
            </w:r>
            <w:r w:rsidR="00B6276A">
              <w:rPr>
                <w:noProof/>
                <w:webHidden/>
              </w:rPr>
              <w:fldChar w:fldCharType="end"/>
            </w:r>
          </w:hyperlink>
        </w:p>
        <w:p w14:paraId="7AA9F0D3" w14:textId="62C46354" w:rsidR="00B6276A" w:rsidRDefault="00042F8F">
          <w:pPr>
            <w:pStyle w:val="TOC1"/>
            <w:tabs>
              <w:tab w:val="right" w:leader="dot" w:pos="10790"/>
            </w:tabs>
            <w:rPr>
              <w:rFonts w:eastAsiaTheme="minorEastAsia"/>
              <w:noProof/>
            </w:rPr>
          </w:pPr>
          <w:hyperlink w:anchor="_Toc425159999" w:history="1">
            <w:r w:rsidR="00B6276A" w:rsidRPr="00A51BEA">
              <w:rPr>
                <w:rStyle w:val="Hyperlink"/>
                <w:noProof/>
              </w:rPr>
              <w:t>Creating a web service for binary classification model</w:t>
            </w:r>
            <w:r w:rsidR="00B6276A">
              <w:rPr>
                <w:noProof/>
                <w:webHidden/>
              </w:rPr>
              <w:tab/>
            </w:r>
            <w:r w:rsidR="00B6276A">
              <w:rPr>
                <w:noProof/>
                <w:webHidden/>
              </w:rPr>
              <w:fldChar w:fldCharType="begin"/>
            </w:r>
            <w:r w:rsidR="00B6276A">
              <w:rPr>
                <w:noProof/>
                <w:webHidden/>
              </w:rPr>
              <w:instrText xml:space="preserve"> PAGEREF _Toc425159999 \h </w:instrText>
            </w:r>
            <w:r w:rsidR="00B6276A">
              <w:rPr>
                <w:noProof/>
                <w:webHidden/>
              </w:rPr>
            </w:r>
            <w:r w:rsidR="00B6276A">
              <w:rPr>
                <w:noProof/>
                <w:webHidden/>
              </w:rPr>
              <w:fldChar w:fldCharType="separate"/>
            </w:r>
            <w:r w:rsidR="00B6276A">
              <w:rPr>
                <w:noProof/>
                <w:webHidden/>
              </w:rPr>
              <w:t>22</w:t>
            </w:r>
            <w:r w:rsidR="00B6276A">
              <w:rPr>
                <w:noProof/>
                <w:webHidden/>
              </w:rPr>
              <w:fldChar w:fldCharType="end"/>
            </w:r>
          </w:hyperlink>
        </w:p>
        <w:p w14:paraId="6488BBAC" w14:textId="58ECB06E" w:rsidR="00B6276A" w:rsidRDefault="00042F8F">
          <w:pPr>
            <w:pStyle w:val="TOC1"/>
            <w:tabs>
              <w:tab w:val="right" w:leader="dot" w:pos="10790"/>
            </w:tabs>
            <w:rPr>
              <w:rFonts w:eastAsiaTheme="minorEastAsia"/>
              <w:noProof/>
            </w:rPr>
          </w:pPr>
          <w:hyperlink w:anchor="_Toc425160000" w:history="1">
            <w:r w:rsidR="00B6276A" w:rsidRPr="00A51BEA">
              <w:rPr>
                <w:rStyle w:val="Hyperlink"/>
                <w:noProof/>
              </w:rPr>
              <w:t>Azure ML Web service call from RStudio</w:t>
            </w:r>
            <w:r w:rsidR="00B6276A">
              <w:rPr>
                <w:noProof/>
                <w:webHidden/>
              </w:rPr>
              <w:tab/>
            </w:r>
            <w:r w:rsidR="00B6276A">
              <w:rPr>
                <w:noProof/>
                <w:webHidden/>
              </w:rPr>
              <w:fldChar w:fldCharType="begin"/>
            </w:r>
            <w:r w:rsidR="00B6276A">
              <w:rPr>
                <w:noProof/>
                <w:webHidden/>
              </w:rPr>
              <w:instrText xml:space="preserve"> PAGEREF _Toc425160000 \h </w:instrText>
            </w:r>
            <w:r w:rsidR="00B6276A">
              <w:rPr>
                <w:noProof/>
                <w:webHidden/>
              </w:rPr>
            </w:r>
            <w:r w:rsidR="00B6276A">
              <w:rPr>
                <w:noProof/>
                <w:webHidden/>
              </w:rPr>
              <w:fldChar w:fldCharType="separate"/>
            </w:r>
            <w:r w:rsidR="00B6276A">
              <w:rPr>
                <w:noProof/>
                <w:webHidden/>
              </w:rPr>
              <w:t>25</w:t>
            </w:r>
            <w:r w:rsidR="00B6276A">
              <w:rPr>
                <w:noProof/>
                <w:webHidden/>
              </w:rPr>
              <w:fldChar w:fldCharType="end"/>
            </w:r>
          </w:hyperlink>
        </w:p>
        <w:p w14:paraId="6C949A69" w14:textId="12C86897" w:rsidR="00B6276A" w:rsidRDefault="00042F8F">
          <w:pPr>
            <w:pStyle w:val="TOC1"/>
            <w:tabs>
              <w:tab w:val="right" w:leader="dot" w:pos="10790"/>
            </w:tabs>
            <w:rPr>
              <w:rFonts w:eastAsiaTheme="minorEastAsia"/>
              <w:noProof/>
            </w:rPr>
          </w:pPr>
          <w:hyperlink w:anchor="_Toc425160001" w:history="1">
            <w:r w:rsidR="00B6276A" w:rsidRPr="00A51BEA">
              <w:rPr>
                <w:rStyle w:val="Hyperlink"/>
                <w:noProof/>
              </w:rPr>
              <w:t>Optional: Visualizations for classification using Power View</w:t>
            </w:r>
            <w:r w:rsidR="00B6276A">
              <w:rPr>
                <w:noProof/>
                <w:webHidden/>
              </w:rPr>
              <w:tab/>
            </w:r>
            <w:r w:rsidR="00B6276A">
              <w:rPr>
                <w:noProof/>
                <w:webHidden/>
              </w:rPr>
              <w:fldChar w:fldCharType="begin"/>
            </w:r>
            <w:r w:rsidR="00B6276A">
              <w:rPr>
                <w:noProof/>
                <w:webHidden/>
              </w:rPr>
              <w:instrText xml:space="preserve"> PAGEREF _Toc425160001 \h </w:instrText>
            </w:r>
            <w:r w:rsidR="00B6276A">
              <w:rPr>
                <w:noProof/>
                <w:webHidden/>
              </w:rPr>
            </w:r>
            <w:r w:rsidR="00B6276A">
              <w:rPr>
                <w:noProof/>
                <w:webHidden/>
              </w:rPr>
              <w:fldChar w:fldCharType="separate"/>
            </w:r>
            <w:r w:rsidR="00B6276A">
              <w:rPr>
                <w:noProof/>
                <w:webHidden/>
              </w:rPr>
              <w:t>27</w:t>
            </w:r>
            <w:r w:rsidR="00B6276A">
              <w:rPr>
                <w:noProof/>
                <w:webHidden/>
              </w:rPr>
              <w:fldChar w:fldCharType="end"/>
            </w:r>
          </w:hyperlink>
        </w:p>
        <w:p w14:paraId="1BF4A1B0" w14:textId="19A6FE3F" w:rsidR="00B6276A" w:rsidRDefault="00042F8F">
          <w:pPr>
            <w:pStyle w:val="TOC1"/>
            <w:tabs>
              <w:tab w:val="right" w:leader="dot" w:pos="10790"/>
            </w:tabs>
            <w:rPr>
              <w:rFonts w:eastAsiaTheme="minorEastAsia"/>
              <w:noProof/>
            </w:rPr>
          </w:pPr>
          <w:hyperlink w:anchor="_Toc425160002" w:history="1">
            <w:r w:rsidR="00B6276A" w:rsidRPr="00A51BEA">
              <w:rPr>
                <w:rStyle w:val="Hyperlink"/>
                <w:noProof/>
              </w:rPr>
              <w:t>Optional: Clustering</w:t>
            </w:r>
            <w:r w:rsidR="00B6276A">
              <w:rPr>
                <w:noProof/>
                <w:webHidden/>
              </w:rPr>
              <w:tab/>
            </w:r>
            <w:r w:rsidR="00B6276A">
              <w:rPr>
                <w:noProof/>
                <w:webHidden/>
              </w:rPr>
              <w:fldChar w:fldCharType="begin"/>
            </w:r>
            <w:r w:rsidR="00B6276A">
              <w:rPr>
                <w:noProof/>
                <w:webHidden/>
              </w:rPr>
              <w:instrText xml:space="preserve"> PAGEREF _Toc425160002 \h </w:instrText>
            </w:r>
            <w:r w:rsidR="00B6276A">
              <w:rPr>
                <w:noProof/>
                <w:webHidden/>
              </w:rPr>
            </w:r>
            <w:r w:rsidR="00B6276A">
              <w:rPr>
                <w:noProof/>
                <w:webHidden/>
              </w:rPr>
              <w:fldChar w:fldCharType="separate"/>
            </w:r>
            <w:r w:rsidR="00B6276A">
              <w:rPr>
                <w:noProof/>
                <w:webHidden/>
              </w:rPr>
              <w:t>29</w:t>
            </w:r>
            <w:r w:rsidR="00B6276A">
              <w:rPr>
                <w:noProof/>
                <w:webHidden/>
              </w:rPr>
              <w:fldChar w:fldCharType="end"/>
            </w:r>
          </w:hyperlink>
        </w:p>
        <w:p w14:paraId="12EB9403" w14:textId="3752A988" w:rsidR="00B6276A" w:rsidRDefault="00042F8F">
          <w:pPr>
            <w:pStyle w:val="TOC1"/>
            <w:tabs>
              <w:tab w:val="right" w:leader="dot" w:pos="10790"/>
            </w:tabs>
            <w:rPr>
              <w:rFonts w:eastAsiaTheme="minorEastAsia"/>
              <w:noProof/>
            </w:rPr>
          </w:pPr>
          <w:hyperlink w:anchor="_Toc425160003" w:history="1">
            <w:r w:rsidR="00B6276A" w:rsidRPr="00A51BEA">
              <w:rPr>
                <w:rStyle w:val="Hyperlink"/>
                <w:noProof/>
              </w:rPr>
              <w:t>Optional: Visualizations for clustering using Power View</w:t>
            </w:r>
            <w:r w:rsidR="00B6276A">
              <w:rPr>
                <w:noProof/>
                <w:webHidden/>
              </w:rPr>
              <w:tab/>
            </w:r>
            <w:r w:rsidR="00B6276A">
              <w:rPr>
                <w:noProof/>
                <w:webHidden/>
              </w:rPr>
              <w:fldChar w:fldCharType="begin"/>
            </w:r>
            <w:r w:rsidR="00B6276A">
              <w:rPr>
                <w:noProof/>
                <w:webHidden/>
              </w:rPr>
              <w:instrText xml:space="preserve"> PAGEREF _Toc425160003 \h </w:instrText>
            </w:r>
            <w:r w:rsidR="00B6276A">
              <w:rPr>
                <w:noProof/>
                <w:webHidden/>
              </w:rPr>
            </w:r>
            <w:r w:rsidR="00B6276A">
              <w:rPr>
                <w:noProof/>
                <w:webHidden/>
              </w:rPr>
              <w:fldChar w:fldCharType="separate"/>
            </w:r>
            <w:r w:rsidR="00B6276A">
              <w:rPr>
                <w:noProof/>
                <w:webHidden/>
              </w:rPr>
              <w:t>32</w:t>
            </w:r>
            <w:r w:rsidR="00B6276A">
              <w:rPr>
                <w:noProof/>
                <w:webHidden/>
              </w:rPr>
              <w:fldChar w:fldCharType="end"/>
            </w:r>
          </w:hyperlink>
        </w:p>
        <w:p w14:paraId="7299FDF8" w14:textId="7FFF4741" w:rsidR="00B6276A" w:rsidRDefault="00042F8F">
          <w:pPr>
            <w:pStyle w:val="TOC1"/>
            <w:tabs>
              <w:tab w:val="right" w:leader="dot" w:pos="10790"/>
            </w:tabs>
            <w:rPr>
              <w:rFonts w:eastAsiaTheme="minorEastAsia"/>
              <w:noProof/>
            </w:rPr>
          </w:pPr>
          <w:hyperlink w:anchor="_Toc425160004" w:history="1">
            <w:r w:rsidR="00B6276A" w:rsidRPr="00A51BEA">
              <w:rPr>
                <w:rStyle w:val="Hyperlink"/>
                <w:noProof/>
              </w:rPr>
              <w:t>Summary</w:t>
            </w:r>
            <w:r w:rsidR="00B6276A">
              <w:rPr>
                <w:noProof/>
                <w:webHidden/>
              </w:rPr>
              <w:tab/>
            </w:r>
            <w:r w:rsidR="00B6276A">
              <w:rPr>
                <w:noProof/>
                <w:webHidden/>
              </w:rPr>
              <w:fldChar w:fldCharType="begin"/>
            </w:r>
            <w:r w:rsidR="00B6276A">
              <w:rPr>
                <w:noProof/>
                <w:webHidden/>
              </w:rPr>
              <w:instrText xml:space="preserve"> PAGEREF _Toc425160004 \h </w:instrText>
            </w:r>
            <w:r w:rsidR="00B6276A">
              <w:rPr>
                <w:noProof/>
                <w:webHidden/>
              </w:rPr>
            </w:r>
            <w:r w:rsidR="00B6276A">
              <w:rPr>
                <w:noProof/>
                <w:webHidden/>
              </w:rPr>
              <w:fldChar w:fldCharType="separate"/>
            </w:r>
            <w:r w:rsidR="00B6276A">
              <w:rPr>
                <w:noProof/>
                <w:webHidden/>
              </w:rPr>
              <w:t>36</w:t>
            </w:r>
            <w:r w:rsidR="00B6276A">
              <w:rPr>
                <w:noProof/>
                <w:webHidden/>
              </w:rPr>
              <w:fldChar w:fldCharType="end"/>
            </w:r>
          </w:hyperlink>
        </w:p>
        <w:p w14:paraId="18B10CDB" w14:textId="497F0705" w:rsidR="00B6276A" w:rsidRDefault="00042F8F">
          <w:pPr>
            <w:pStyle w:val="TOC1"/>
            <w:tabs>
              <w:tab w:val="right" w:leader="dot" w:pos="10790"/>
            </w:tabs>
            <w:rPr>
              <w:rFonts w:eastAsiaTheme="minorEastAsia"/>
              <w:noProof/>
            </w:rPr>
          </w:pPr>
          <w:hyperlink w:anchor="_Toc425160005" w:history="1">
            <w:r w:rsidR="00B6276A" w:rsidRPr="00A51BEA">
              <w:rPr>
                <w:rStyle w:val="Hyperlink"/>
                <w:noProof/>
              </w:rPr>
              <w:t>Appendix A: U</w:t>
            </w:r>
            <w:r w:rsidR="00B6276A" w:rsidRPr="00A51BEA">
              <w:rPr>
                <w:rStyle w:val="Hyperlink"/>
                <w:noProof/>
              </w:rPr>
              <w:t>p</w:t>
            </w:r>
            <w:r w:rsidR="00B6276A" w:rsidRPr="00A51BEA">
              <w:rPr>
                <w:rStyle w:val="Hyperlink"/>
                <w:noProof/>
              </w:rPr>
              <w:t>loading a Dataset from Local Machine to Azure ML</w:t>
            </w:r>
            <w:r w:rsidR="00B6276A">
              <w:rPr>
                <w:noProof/>
                <w:webHidden/>
              </w:rPr>
              <w:tab/>
            </w:r>
            <w:r w:rsidR="00B6276A">
              <w:rPr>
                <w:noProof/>
                <w:webHidden/>
              </w:rPr>
              <w:fldChar w:fldCharType="begin"/>
            </w:r>
            <w:r w:rsidR="00B6276A">
              <w:rPr>
                <w:noProof/>
                <w:webHidden/>
              </w:rPr>
              <w:instrText xml:space="preserve"> PAGEREF _Toc425160005 \h </w:instrText>
            </w:r>
            <w:r w:rsidR="00B6276A">
              <w:rPr>
                <w:noProof/>
                <w:webHidden/>
              </w:rPr>
            </w:r>
            <w:r w:rsidR="00B6276A">
              <w:rPr>
                <w:noProof/>
                <w:webHidden/>
              </w:rPr>
              <w:fldChar w:fldCharType="separate"/>
            </w:r>
            <w:r w:rsidR="00B6276A">
              <w:rPr>
                <w:noProof/>
                <w:webHidden/>
              </w:rPr>
              <w:t>36</w:t>
            </w:r>
            <w:r w:rsidR="00B6276A">
              <w:rPr>
                <w:noProof/>
                <w:webHidden/>
              </w:rPr>
              <w:fldChar w:fldCharType="end"/>
            </w:r>
          </w:hyperlink>
        </w:p>
        <w:p w14:paraId="64EAA5A8" w14:textId="7940898A" w:rsidR="00BE22B7" w:rsidRDefault="00BE22B7">
          <w:r>
            <w:rPr>
              <w:b/>
              <w:bCs/>
              <w:noProof/>
            </w:rPr>
            <w:fldChar w:fldCharType="end"/>
          </w:r>
        </w:p>
      </w:sdtContent>
    </w:sdt>
    <w:p w14:paraId="229A8F30" w14:textId="77777777" w:rsidR="00093C51" w:rsidRDefault="00093C51" w:rsidP="000B655A">
      <w:pPr>
        <w:rPr>
          <w:b/>
          <w:bCs/>
          <w:noProof/>
        </w:rPr>
      </w:pPr>
    </w:p>
    <w:p w14:paraId="1E73D8D1" w14:textId="77777777" w:rsidR="00AD7F20" w:rsidRDefault="00AD7F20" w:rsidP="000B655A">
      <w:pPr>
        <w:rPr>
          <w:b/>
          <w:bCs/>
          <w:noProof/>
        </w:rPr>
      </w:pPr>
    </w:p>
    <w:p w14:paraId="04A7AFC6" w14:textId="5E780E6B" w:rsidR="00BE22B7" w:rsidRDefault="00BE22B7" w:rsidP="00BE22B7">
      <w:pPr>
        <w:rPr>
          <w:noProof/>
        </w:rPr>
      </w:pPr>
    </w:p>
    <w:p w14:paraId="3ECDF8A3" w14:textId="44237993" w:rsidR="00B6276A" w:rsidRDefault="00B6276A" w:rsidP="00BE22B7">
      <w:pPr>
        <w:rPr>
          <w:noProof/>
        </w:rPr>
      </w:pPr>
    </w:p>
    <w:p w14:paraId="1FFBC9CE" w14:textId="6D04540D" w:rsidR="00B6276A" w:rsidRDefault="00B6276A" w:rsidP="00BE22B7">
      <w:pPr>
        <w:rPr>
          <w:noProof/>
        </w:rPr>
      </w:pPr>
    </w:p>
    <w:p w14:paraId="5A1966BD" w14:textId="2C2283C9" w:rsidR="00B6276A" w:rsidRDefault="00B6276A" w:rsidP="00BE22B7">
      <w:pPr>
        <w:rPr>
          <w:noProof/>
        </w:rPr>
      </w:pPr>
    </w:p>
    <w:p w14:paraId="432692B5" w14:textId="28617556" w:rsidR="00B6276A" w:rsidRDefault="00B6276A" w:rsidP="00BE22B7">
      <w:pPr>
        <w:rPr>
          <w:noProof/>
        </w:rPr>
      </w:pPr>
    </w:p>
    <w:p w14:paraId="3DDF2D73" w14:textId="33DE8D95" w:rsidR="00B6276A" w:rsidRDefault="00B6276A" w:rsidP="00BE22B7">
      <w:pPr>
        <w:rPr>
          <w:noProof/>
        </w:rPr>
      </w:pPr>
    </w:p>
    <w:p w14:paraId="7BEA67B7" w14:textId="064FED8D" w:rsidR="00B6276A" w:rsidRDefault="00B6276A" w:rsidP="00BE22B7">
      <w:pPr>
        <w:rPr>
          <w:noProof/>
        </w:rPr>
      </w:pPr>
    </w:p>
    <w:p w14:paraId="4358EE99" w14:textId="6D4CB734" w:rsidR="00B6276A" w:rsidRDefault="00B6276A" w:rsidP="00BE22B7">
      <w:pPr>
        <w:rPr>
          <w:noProof/>
        </w:rPr>
      </w:pPr>
    </w:p>
    <w:p w14:paraId="331D3CDC" w14:textId="77777777" w:rsidR="00B6276A" w:rsidRDefault="00B6276A" w:rsidP="00BE22B7">
      <w:pPr>
        <w:rPr>
          <w:noProof/>
        </w:rPr>
      </w:pPr>
    </w:p>
    <w:p w14:paraId="74B55390" w14:textId="77777777" w:rsidR="00BE22B7" w:rsidRDefault="00BE22B7" w:rsidP="00BE22B7">
      <w:pPr>
        <w:rPr>
          <w:noProof/>
        </w:rPr>
      </w:pPr>
    </w:p>
    <w:p w14:paraId="00CF0120" w14:textId="77777777" w:rsidR="00BE22B7" w:rsidRDefault="00BE22B7" w:rsidP="00BE22B7">
      <w:pPr>
        <w:rPr>
          <w:noProof/>
        </w:rPr>
      </w:pPr>
    </w:p>
    <w:p w14:paraId="216648AC" w14:textId="0DE8F897" w:rsidR="00BE22B7" w:rsidRDefault="00BE22B7" w:rsidP="00BE22B7">
      <w:pPr>
        <w:pStyle w:val="Heading1"/>
        <w:rPr>
          <w:b/>
          <w:bCs/>
          <w:noProof/>
        </w:rPr>
      </w:pPr>
      <w:bookmarkStart w:id="0" w:name="_Toc425159989"/>
      <w:r>
        <w:rPr>
          <w:noProof/>
        </w:rPr>
        <w:lastRenderedPageBreak/>
        <w:t>Executive Overview</w:t>
      </w:r>
      <w:bookmarkEnd w:id="0"/>
    </w:p>
    <w:p w14:paraId="18409E7B" w14:textId="584EBEA0" w:rsidR="00BE22B7" w:rsidRDefault="00BE22B7" w:rsidP="00BE22B7">
      <w:pPr>
        <w:rPr>
          <w:rFonts w:asciiTheme="majorHAnsi" w:hAnsiTheme="majorHAnsi"/>
          <w:lang w:val="en-IN"/>
        </w:rPr>
      </w:pPr>
      <w:r w:rsidRPr="005F5555">
        <w:rPr>
          <w:rFonts w:asciiTheme="majorHAnsi" w:hAnsiTheme="majorHAnsi"/>
        </w:rPr>
        <w:t xml:space="preserve">The purpose of this lab is to introduce you to hosting machine learning models in </w:t>
      </w:r>
      <w:r>
        <w:rPr>
          <w:rFonts w:asciiTheme="majorHAnsi" w:hAnsiTheme="majorHAnsi"/>
        </w:rPr>
        <w:t>Microsoft</w:t>
      </w:r>
      <w:r w:rsidRPr="005F5555">
        <w:rPr>
          <w:rFonts w:asciiTheme="majorHAnsi" w:hAnsiTheme="majorHAnsi"/>
        </w:rPr>
        <w:t xml:space="preserve"> Azure cloud, including basic design, experimentation and development tasks. In the lab, we will cover</w:t>
      </w:r>
      <w:r>
        <w:rPr>
          <w:rFonts w:asciiTheme="majorHAnsi" w:hAnsiTheme="majorHAnsi"/>
        </w:rPr>
        <w:t xml:space="preserve"> Azure ML Studio, a fully managed machine learning platform that allows you to perform predictive analytics. Azure ML Studio is a user facing service that </w:t>
      </w:r>
      <w:r w:rsidRPr="0097052E">
        <w:rPr>
          <w:rFonts w:asciiTheme="majorHAnsi" w:hAnsiTheme="majorHAnsi"/>
        </w:rPr>
        <w:t>empower</w:t>
      </w:r>
      <w:r>
        <w:rPr>
          <w:rFonts w:asciiTheme="majorHAnsi" w:hAnsiTheme="majorHAnsi"/>
        </w:rPr>
        <w:t>s</w:t>
      </w:r>
      <w:r w:rsidRPr="0097052E">
        <w:rPr>
          <w:rFonts w:asciiTheme="majorHAnsi" w:hAnsiTheme="majorHAnsi"/>
        </w:rPr>
        <w:t xml:space="preserve"> data scientists and domain specialists</w:t>
      </w:r>
      <w:r w:rsidR="005739A4">
        <w:rPr>
          <w:rFonts w:asciiTheme="majorHAnsi" w:hAnsiTheme="majorHAnsi"/>
        </w:rPr>
        <w:t xml:space="preserve"> to offer customers</w:t>
      </w:r>
      <w:r>
        <w:rPr>
          <w:rFonts w:asciiTheme="majorHAnsi" w:hAnsiTheme="majorHAnsi"/>
        </w:rPr>
        <w:t xml:space="preserve"> end-to-end solutions by</w:t>
      </w:r>
      <w:r w:rsidRPr="0097052E">
        <w:rPr>
          <w:rFonts w:asciiTheme="majorHAnsi" w:hAnsiTheme="majorHAnsi"/>
        </w:rPr>
        <w:t xml:space="preserve"> significantly reducing the complexi</w:t>
      </w:r>
      <w:r>
        <w:rPr>
          <w:rFonts w:asciiTheme="majorHAnsi" w:hAnsiTheme="majorHAnsi"/>
        </w:rPr>
        <w:t xml:space="preserve">ty to build predictive models. </w:t>
      </w:r>
      <w:r>
        <w:rPr>
          <w:rFonts w:asciiTheme="majorHAnsi" w:hAnsiTheme="majorHAnsi"/>
          <w:lang w:val="en-IN"/>
        </w:rPr>
        <w:t xml:space="preserve">Azure ML </w:t>
      </w:r>
      <w:r w:rsidRPr="00882935">
        <w:rPr>
          <w:rFonts w:asciiTheme="majorHAnsi" w:hAnsiTheme="majorHAnsi"/>
          <w:lang w:val="en-IN"/>
        </w:rPr>
        <w:t>provide</w:t>
      </w:r>
      <w:r>
        <w:rPr>
          <w:rFonts w:asciiTheme="majorHAnsi" w:hAnsiTheme="majorHAnsi"/>
          <w:lang w:val="en-IN"/>
        </w:rPr>
        <w:t>s</w:t>
      </w:r>
      <w:r w:rsidRPr="00882935">
        <w:rPr>
          <w:rFonts w:asciiTheme="majorHAnsi" w:hAnsiTheme="majorHAnsi"/>
          <w:lang w:val="en-IN"/>
        </w:rPr>
        <w:t xml:space="preserve"> an interactive and easy to use web-based interface with a drag-and-drop authoring model and a catalogue of modules that encapsulate functionality for the end-to-end model construction workflow. </w:t>
      </w:r>
    </w:p>
    <w:p w14:paraId="020C9CB2" w14:textId="77777777" w:rsidR="00BE22B7" w:rsidRDefault="00BE22B7" w:rsidP="00BE22B7">
      <w:pPr>
        <w:rPr>
          <w:rFonts w:asciiTheme="majorHAnsi" w:hAnsiTheme="majorHAnsi"/>
          <w:lang w:val="en-IN"/>
        </w:rPr>
      </w:pPr>
      <w:r>
        <w:rPr>
          <w:rFonts w:asciiTheme="majorHAnsi" w:hAnsiTheme="majorHAnsi"/>
          <w:lang w:val="en-IN"/>
        </w:rPr>
        <w:t xml:space="preserve">As a part of the lab, you will be creating two different models based on the dataset called </w:t>
      </w:r>
      <w:r w:rsidRPr="001A555C">
        <w:rPr>
          <w:rFonts w:asciiTheme="majorHAnsi" w:hAnsiTheme="majorHAnsi"/>
          <w:b/>
          <w:lang w:val="en-IN"/>
        </w:rPr>
        <w:t>Churn</w:t>
      </w:r>
      <w:r>
        <w:rPr>
          <w:rFonts w:asciiTheme="majorHAnsi" w:hAnsiTheme="majorHAnsi"/>
          <w:lang w:val="en-IN"/>
        </w:rPr>
        <w:t>. The dataset consists of records belonging to 4667 customers of a fictitious telecom service provider. The columns of the dataset hold information such as the length of customer account, total day, and night, evening and international minutes used.</w:t>
      </w:r>
    </w:p>
    <w:p w14:paraId="38E3FB22" w14:textId="77777777" w:rsidR="00BE22B7" w:rsidRDefault="00BE22B7" w:rsidP="00BE22B7">
      <w:pPr>
        <w:rPr>
          <w:rFonts w:asciiTheme="majorHAnsi" w:hAnsiTheme="majorHAnsi"/>
          <w:lang w:val="en-IN"/>
        </w:rPr>
      </w:pPr>
      <w:r>
        <w:rPr>
          <w:rFonts w:asciiTheme="majorHAnsi" w:hAnsiTheme="majorHAnsi"/>
          <w:lang w:val="en-IN"/>
        </w:rPr>
        <w:t>The first model you will create is called churn analysis known as customer attrition which is the problem of identifying the customers who are likely to leave a service or a business. The goal of the analysis is to contact these high risk individuals and take necessary actions such as providing special offers and discounts to prevent them from leaving the business. You will model the problem using the binary classification technique. Additionally, two optional sections are provided to create a web service for the model and visualizing the classification results using Power View.</w:t>
      </w:r>
    </w:p>
    <w:p w14:paraId="1D26101D" w14:textId="48CFA2A2" w:rsidR="00BE22B7" w:rsidRDefault="00BE22B7" w:rsidP="00BE22B7">
      <w:pPr>
        <w:rPr>
          <w:rFonts w:asciiTheme="majorHAnsi" w:hAnsiTheme="majorHAnsi"/>
          <w:lang w:val="en-IN"/>
        </w:rPr>
      </w:pPr>
      <w:r>
        <w:rPr>
          <w:rFonts w:asciiTheme="majorHAnsi" w:hAnsiTheme="majorHAnsi"/>
          <w:lang w:val="en-IN"/>
        </w:rPr>
        <w:t>The second model you will create is a segmentation model where the objective is to find natural clusters of customers within the data sets who have similar characteristics. This is also extremely beneficial to understand the customer base for targeted marketing applications where the goal is to target the right individuals in order to grow the business.</w:t>
      </w:r>
    </w:p>
    <w:p w14:paraId="7897A443" w14:textId="77777777" w:rsidR="00555AFD" w:rsidRDefault="00555AFD" w:rsidP="00BE22B7">
      <w:pPr>
        <w:pStyle w:val="Heading1"/>
        <w:rPr>
          <w:noProof/>
        </w:rPr>
      </w:pPr>
      <w:bookmarkStart w:id="1" w:name="_Toc425159990"/>
      <w:r>
        <w:rPr>
          <w:noProof/>
        </w:rPr>
        <w:t>Download materials (including this documentation)</w:t>
      </w:r>
    </w:p>
    <w:p w14:paraId="2FAF0F3F" w14:textId="01B3050B" w:rsidR="00555AFD" w:rsidRDefault="00555AFD" w:rsidP="00555AFD">
      <w:pPr>
        <w:rPr>
          <w:b/>
          <w:color w:val="0070C0"/>
        </w:rPr>
      </w:pPr>
      <w:r>
        <w:rPr>
          <w:rFonts w:asciiTheme="majorHAnsi" w:hAnsiTheme="majorHAnsi"/>
        </w:rPr>
        <w:t xml:space="preserve">To make following along easier, you can download this documentation at </w:t>
      </w:r>
      <w:hyperlink r:id="rId12" w:history="1">
        <w:r w:rsidRPr="003003AC">
          <w:rPr>
            <w:rStyle w:val="Hyperlink"/>
            <w:noProof/>
          </w:rPr>
          <w:t>http://aka.ms/AzureMLChurnTutorial</w:t>
        </w:r>
      </w:hyperlink>
      <w:r>
        <w:rPr>
          <w:noProof/>
        </w:rPr>
        <w:t>. You also need to go to this URL to download the data that is used in this tutorial.</w:t>
      </w:r>
    </w:p>
    <w:p w14:paraId="1AEBAB86" w14:textId="104B314D" w:rsidR="00555AFD" w:rsidRPr="0089511E" w:rsidRDefault="00555AFD" w:rsidP="00555AFD">
      <w:pPr>
        <w:rPr>
          <w:b/>
          <w:color w:val="0070C0"/>
        </w:rPr>
      </w:pPr>
      <w:r>
        <w:rPr>
          <w:b/>
          <w:color w:val="0070C0"/>
        </w:rPr>
        <w:t>Step-by-step</w:t>
      </w:r>
    </w:p>
    <w:p w14:paraId="6F9B0EA2" w14:textId="4D6C1308" w:rsidR="00555AFD" w:rsidRDefault="00555AFD" w:rsidP="00555AFD">
      <w:pPr>
        <w:pStyle w:val="ListParagraph"/>
        <w:numPr>
          <w:ilvl w:val="0"/>
          <w:numId w:val="65"/>
        </w:numPr>
        <w:rPr>
          <w:noProof/>
        </w:rPr>
      </w:pPr>
      <w:r>
        <w:rPr>
          <w:noProof/>
        </w:rPr>
        <w:t xml:space="preserve">Go to: </w:t>
      </w:r>
      <w:hyperlink r:id="rId13" w:history="1">
        <w:r w:rsidRPr="003003AC">
          <w:rPr>
            <w:rStyle w:val="Hyperlink"/>
            <w:noProof/>
          </w:rPr>
          <w:t>http://aka.ms/AzureMLChurnTutorial</w:t>
        </w:r>
      </w:hyperlink>
      <w:r>
        <w:rPr>
          <w:noProof/>
        </w:rPr>
        <w:t xml:space="preserve"> and download all the materials by clicking the </w:t>
      </w:r>
      <w:r w:rsidRPr="00555AFD">
        <w:rPr>
          <w:b/>
          <w:noProof/>
        </w:rPr>
        <w:t>Download ZIP</w:t>
      </w:r>
      <w:r>
        <w:rPr>
          <w:noProof/>
        </w:rPr>
        <w:t xml:space="preserve"> button.</w:t>
      </w:r>
    </w:p>
    <w:p w14:paraId="4622FB3D" w14:textId="30D06731" w:rsidR="00555AFD" w:rsidRPr="00555AFD" w:rsidRDefault="00555AFD" w:rsidP="00555AFD">
      <w:pPr>
        <w:pStyle w:val="ListParagraph"/>
        <w:numPr>
          <w:ilvl w:val="0"/>
          <w:numId w:val="65"/>
        </w:numPr>
        <w:rPr>
          <w:noProof/>
        </w:rPr>
      </w:pPr>
      <w:del w:id="2" w:author="Danielle Dean" w:date="2015-11-17T15:30:00Z">
        <w:r w:rsidDel="00555AFD">
          <w:rPr>
            <w:noProof/>
          </w:rPr>
          <w:delText xml:space="preserve">Unzip </w:delText>
        </w:r>
      </w:del>
      <w:ins w:id="3" w:author="Danielle Dean" w:date="2015-11-17T15:30:00Z">
        <w:r>
          <w:rPr>
            <w:noProof/>
          </w:rPr>
          <w:t>Extract</w:t>
        </w:r>
        <w:r>
          <w:rPr>
            <w:noProof/>
          </w:rPr>
          <w:t xml:space="preserve"> </w:t>
        </w:r>
      </w:ins>
      <w:r>
        <w:rPr>
          <w:noProof/>
        </w:rPr>
        <w:t>these files to have a local copy</w:t>
      </w:r>
      <w:r w:rsidR="00593A3F">
        <w:rPr>
          <w:noProof/>
        </w:rPr>
        <w:t>.</w:t>
      </w:r>
    </w:p>
    <w:p w14:paraId="50159D17" w14:textId="54482AB4" w:rsidR="00093C51" w:rsidRDefault="00BE22B7" w:rsidP="00BE22B7">
      <w:pPr>
        <w:pStyle w:val="Heading1"/>
        <w:rPr>
          <w:noProof/>
        </w:rPr>
      </w:pPr>
      <w:r>
        <w:rPr>
          <w:noProof/>
        </w:rPr>
        <w:t>First time set-up instructions</w:t>
      </w:r>
      <w:bookmarkEnd w:id="1"/>
    </w:p>
    <w:p w14:paraId="058F5D17" w14:textId="2D72E466" w:rsidR="00BE22B7" w:rsidRDefault="00BE22B7" w:rsidP="00BE22B7">
      <w:pPr>
        <w:rPr>
          <w:rFonts w:asciiTheme="majorHAnsi" w:hAnsiTheme="majorHAnsi"/>
        </w:rPr>
      </w:pPr>
      <w:r>
        <w:rPr>
          <w:rFonts w:asciiTheme="majorHAnsi" w:hAnsiTheme="majorHAnsi"/>
        </w:rPr>
        <w:t xml:space="preserve">You will need an Azure </w:t>
      </w:r>
      <w:r w:rsidR="00EE6CC8">
        <w:rPr>
          <w:rFonts w:asciiTheme="majorHAnsi" w:hAnsiTheme="majorHAnsi"/>
        </w:rPr>
        <w:t>Machine Learning workspace</w:t>
      </w:r>
      <w:r>
        <w:rPr>
          <w:rFonts w:asciiTheme="majorHAnsi" w:hAnsiTheme="majorHAnsi"/>
        </w:rPr>
        <w:t xml:space="preserve"> for this lab. </w:t>
      </w:r>
      <w:r w:rsidR="00EE6CC8">
        <w:rPr>
          <w:rFonts w:asciiTheme="majorHAnsi" w:hAnsiTheme="majorHAnsi"/>
        </w:rPr>
        <w:t xml:space="preserve">There is a free and </w:t>
      </w:r>
      <w:r w:rsidR="00042F8F">
        <w:rPr>
          <w:rFonts w:asciiTheme="majorHAnsi" w:hAnsiTheme="majorHAnsi"/>
        </w:rPr>
        <w:t xml:space="preserve">a </w:t>
      </w:r>
      <w:r w:rsidR="00EE6CC8">
        <w:rPr>
          <w:rFonts w:asciiTheme="majorHAnsi" w:hAnsiTheme="majorHAnsi"/>
        </w:rPr>
        <w:t xml:space="preserve">standard tier of Azure Machine Learning – we will use the free tier in this lab. For more details, see pricing page here: </w:t>
      </w:r>
      <w:hyperlink r:id="rId14" w:history="1">
        <w:r w:rsidR="00EE6CC8" w:rsidRPr="003003AC">
          <w:rPr>
            <w:rStyle w:val="Hyperlink"/>
            <w:rFonts w:asciiTheme="majorHAnsi" w:hAnsiTheme="majorHAnsi"/>
          </w:rPr>
          <w:t>https://azure.microsoft.com/en-us/pricing/details/machine-learning/</w:t>
        </w:r>
      </w:hyperlink>
      <w:r w:rsidR="00EE6CC8">
        <w:rPr>
          <w:rFonts w:asciiTheme="majorHAnsi" w:hAnsiTheme="majorHAnsi"/>
        </w:rPr>
        <w:t>.</w:t>
      </w:r>
    </w:p>
    <w:p w14:paraId="67F2F426" w14:textId="77777777" w:rsidR="00BE22B7" w:rsidRPr="0089511E" w:rsidRDefault="00BE22B7" w:rsidP="00BE22B7">
      <w:pPr>
        <w:rPr>
          <w:b/>
          <w:color w:val="0070C0"/>
        </w:rPr>
      </w:pPr>
      <w:r>
        <w:rPr>
          <w:b/>
          <w:color w:val="0070C0"/>
        </w:rPr>
        <w:t>Step-by-step</w:t>
      </w:r>
    </w:p>
    <w:p w14:paraId="3D57B15A" w14:textId="4029E9F7" w:rsidR="00BE22B7" w:rsidRDefault="00BE22B7" w:rsidP="00EE6CC8">
      <w:pPr>
        <w:pStyle w:val="ListParagraph"/>
        <w:numPr>
          <w:ilvl w:val="0"/>
          <w:numId w:val="18"/>
        </w:numPr>
        <w:rPr>
          <w:rFonts w:asciiTheme="majorHAnsi" w:hAnsiTheme="majorHAnsi"/>
        </w:rPr>
      </w:pPr>
      <w:r w:rsidRPr="00865FD5">
        <w:rPr>
          <w:rFonts w:asciiTheme="majorHAnsi" w:hAnsiTheme="majorHAnsi"/>
        </w:rPr>
        <w:t xml:space="preserve">Go to </w:t>
      </w:r>
      <w:hyperlink r:id="rId15" w:history="1">
        <w:r w:rsidR="00EE6CC8" w:rsidRPr="003003AC">
          <w:rPr>
            <w:rStyle w:val="Hyperlink"/>
          </w:rPr>
          <w:t>https://azure.com/ml</w:t>
        </w:r>
      </w:hyperlink>
      <w:r w:rsidR="00EE6CC8">
        <w:t>.</w:t>
      </w:r>
      <w:r w:rsidRPr="008F63BC">
        <w:rPr>
          <w:rFonts w:asciiTheme="majorHAnsi" w:hAnsiTheme="majorHAnsi"/>
        </w:rPr>
        <w:t xml:space="preserve"> Click on </w:t>
      </w:r>
      <w:r w:rsidR="00EE6CC8">
        <w:rPr>
          <w:rFonts w:asciiTheme="majorHAnsi" w:hAnsiTheme="majorHAnsi"/>
          <w:b/>
        </w:rPr>
        <w:t>Get Started Now</w:t>
      </w:r>
      <w:r w:rsidR="008F63BC">
        <w:rPr>
          <w:rFonts w:asciiTheme="majorHAnsi" w:hAnsiTheme="majorHAnsi"/>
        </w:rPr>
        <w:t xml:space="preserve"> link on top</w:t>
      </w:r>
      <w:r w:rsidR="00EE6CC8">
        <w:rPr>
          <w:rFonts w:asciiTheme="majorHAnsi" w:hAnsiTheme="majorHAnsi"/>
        </w:rPr>
        <w:t>-middle part</w:t>
      </w:r>
      <w:r w:rsidR="008F63BC">
        <w:rPr>
          <w:rFonts w:asciiTheme="majorHAnsi" w:hAnsiTheme="majorHAnsi"/>
        </w:rPr>
        <w:t xml:space="preserve"> of the page</w:t>
      </w:r>
      <w:r w:rsidR="00614140">
        <w:rPr>
          <w:rFonts w:asciiTheme="majorHAnsi" w:hAnsiTheme="majorHAnsi"/>
        </w:rPr>
        <w:t xml:space="preserve">. </w:t>
      </w:r>
    </w:p>
    <w:p w14:paraId="1B65FBF9" w14:textId="6823DE38" w:rsidR="00042F8F" w:rsidRPr="00042F8F" w:rsidRDefault="00EE6CC8" w:rsidP="00042F8F">
      <w:pPr>
        <w:pStyle w:val="ListParagraph"/>
        <w:numPr>
          <w:ilvl w:val="0"/>
          <w:numId w:val="18"/>
        </w:numPr>
        <w:rPr>
          <w:rFonts w:asciiTheme="majorHAnsi" w:hAnsiTheme="majorHAnsi"/>
        </w:rPr>
      </w:pPr>
      <w:r>
        <w:rPr>
          <w:rFonts w:asciiTheme="majorHAnsi" w:hAnsiTheme="majorHAnsi"/>
        </w:rPr>
        <w:t xml:space="preserve">We recommend doing </w:t>
      </w:r>
      <w:r w:rsidR="00042F8F">
        <w:rPr>
          <w:rFonts w:asciiTheme="majorHAnsi" w:hAnsiTheme="majorHAnsi"/>
        </w:rPr>
        <w:t>‘</w:t>
      </w:r>
      <w:r>
        <w:rPr>
          <w:rFonts w:asciiTheme="majorHAnsi" w:hAnsiTheme="majorHAnsi"/>
          <w:b/>
        </w:rPr>
        <w:t>Sign In</w:t>
      </w:r>
      <w:r w:rsidR="00042F8F">
        <w:rPr>
          <w:rFonts w:asciiTheme="majorHAnsi" w:hAnsiTheme="majorHAnsi"/>
          <w:b/>
        </w:rPr>
        <w:t>’</w:t>
      </w:r>
      <w:r>
        <w:rPr>
          <w:rFonts w:asciiTheme="majorHAnsi" w:hAnsiTheme="majorHAnsi"/>
          <w:b/>
        </w:rPr>
        <w:t xml:space="preserve"> </w:t>
      </w:r>
      <w:r>
        <w:rPr>
          <w:rFonts w:asciiTheme="majorHAnsi" w:hAnsiTheme="majorHAnsi"/>
        </w:rPr>
        <w:t xml:space="preserve">option to create a free tier workspace, so that the work you do as part of the tutorial today can be later accessed. If this doesn’t work for you, </w:t>
      </w:r>
      <w:r>
        <w:rPr>
          <w:rFonts w:asciiTheme="majorHAnsi" w:hAnsiTheme="majorHAnsi"/>
          <w:b/>
        </w:rPr>
        <w:t xml:space="preserve">Guest Access </w:t>
      </w:r>
      <w:r>
        <w:rPr>
          <w:rFonts w:asciiTheme="majorHAnsi" w:hAnsiTheme="majorHAnsi"/>
        </w:rPr>
        <w:t>will also work for the tutorial (but you will not be ab</w:t>
      </w:r>
      <w:r w:rsidR="00042F8F">
        <w:rPr>
          <w:rFonts w:asciiTheme="majorHAnsi" w:hAnsiTheme="majorHAnsi"/>
        </w:rPr>
        <w:t>le to access</w:t>
      </w:r>
      <w:r>
        <w:rPr>
          <w:rFonts w:asciiTheme="majorHAnsi" w:hAnsiTheme="majorHAnsi"/>
        </w:rPr>
        <w:t xml:space="preserve"> your work again another day).</w:t>
      </w:r>
      <w:r w:rsidR="00042F8F">
        <w:rPr>
          <w:rFonts w:asciiTheme="majorHAnsi" w:hAnsiTheme="majorHAnsi"/>
        </w:rPr>
        <w:t xml:space="preserve"> If your email address is already a “Microsoft account” then simply sign in, otherwise you can click to ‘</w:t>
      </w:r>
      <w:r w:rsidR="00042F8F" w:rsidRPr="00042F8F">
        <w:rPr>
          <w:rFonts w:ascii="Segoe UI" w:hAnsi="Segoe UI" w:cs="Segoe UI"/>
          <w:b/>
          <w:color w:val="000000"/>
          <w:sz w:val="21"/>
          <w:szCs w:val="21"/>
          <w:shd w:val="clear" w:color="auto" w:fill="FFFFFF"/>
        </w:rPr>
        <w:t>Don't have a Microsoft account?</w:t>
      </w:r>
      <w:r w:rsidR="00042F8F" w:rsidRPr="00042F8F">
        <w:rPr>
          <w:rStyle w:val="apple-converted-space"/>
          <w:rFonts w:ascii="Segoe UI" w:hAnsi="Segoe UI" w:cs="Segoe UI"/>
          <w:b/>
          <w:color w:val="000000"/>
          <w:sz w:val="21"/>
          <w:szCs w:val="21"/>
          <w:shd w:val="clear" w:color="auto" w:fill="FFFFFF"/>
        </w:rPr>
        <w:t> </w:t>
      </w:r>
      <w:r w:rsidR="00042F8F" w:rsidRPr="00042F8F">
        <w:rPr>
          <w:rFonts w:ascii="Segoe UI Semibold" w:hAnsi="Segoe UI Semibold" w:cs="Segoe UI Semibold"/>
          <w:b/>
          <w:bCs/>
          <w:sz w:val="21"/>
          <w:szCs w:val="21"/>
          <w:shd w:val="clear" w:color="auto" w:fill="FFFFFF"/>
        </w:rPr>
        <w:t>Sign u</w:t>
      </w:r>
      <w:r w:rsidR="00042F8F" w:rsidRPr="00042F8F">
        <w:rPr>
          <w:rFonts w:ascii="Segoe UI Semibold" w:hAnsi="Segoe UI Semibold" w:cs="Segoe UI Semibold"/>
          <w:b/>
          <w:bCs/>
          <w:sz w:val="21"/>
          <w:szCs w:val="21"/>
          <w:shd w:val="clear" w:color="auto" w:fill="FFFFFF"/>
        </w:rPr>
        <w:t>p</w:t>
      </w:r>
      <w:r w:rsidR="00042F8F" w:rsidRPr="00042F8F">
        <w:rPr>
          <w:rFonts w:ascii="Segoe UI Semibold" w:hAnsi="Segoe UI Semibold" w:cs="Segoe UI Semibold"/>
          <w:b/>
          <w:bCs/>
          <w:sz w:val="21"/>
          <w:szCs w:val="21"/>
          <w:shd w:val="clear" w:color="auto" w:fill="FFFFFF"/>
        </w:rPr>
        <w:t xml:space="preserve"> now</w:t>
      </w:r>
      <w:r w:rsidR="00042F8F">
        <w:t xml:space="preserve">’ </w:t>
      </w:r>
      <w:r w:rsidR="00042F8F">
        <w:rPr>
          <w:rFonts w:asciiTheme="majorHAnsi" w:hAnsiTheme="majorHAnsi"/>
        </w:rPr>
        <w:t>and associate your email with a Microsoft account to log in.</w:t>
      </w:r>
    </w:p>
    <w:p w14:paraId="0E8515F5" w14:textId="4067736E" w:rsidR="00EE6CC8" w:rsidRDefault="00EE6CC8" w:rsidP="00EE6CC8">
      <w:pPr>
        <w:rPr>
          <w:rFonts w:asciiTheme="majorHAnsi" w:hAnsiTheme="majorHAnsi"/>
        </w:rPr>
      </w:pPr>
      <w:r>
        <w:rPr>
          <w:noProof/>
        </w:rPr>
        <w:lastRenderedPageBreak/>
        <w:drawing>
          <wp:inline distT="0" distB="0" distL="0" distR="0" wp14:anchorId="743351ED" wp14:editId="4EBC77F5">
            <wp:extent cx="2962656" cy="1806498"/>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2465" cy="1818577"/>
                    </a:xfrm>
                    <a:prstGeom prst="rect">
                      <a:avLst/>
                    </a:prstGeom>
                  </pic:spPr>
                </pic:pic>
              </a:graphicData>
            </a:graphic>
          </wp:inline>
        </w:drawing>
      </w:r>
    </w:p>
    <w:p w14:paraId="5BC42531" w14:textId="6B858F5D" w:rsidR="00042F8F" w:rsidRDefault="00042F8F" w:rsidP="00042F8F">
      <w:pPr>
        <w:pStyle w:val="ListParagraph"/>
        <w:numPr>
          <w:ilvl w:val="0"/>
          <w:numId w:val="18"/>
        </w:numPr>
        <w:rPr>
          <w:rFonts w:asciiTheme="majorHAnsi" w:hAnsiTheme="majorHAnsi"/>
        </w:rPr>
      </w:pPr>
      <w:r>
        <w:rPr>
          <w:rFonts w:asciiTheme="majorHAnsi" w:hAnsiTheme="majorHAnsi"/>
        </w:rPr>
        <w:t>Once you have signed in, Azure ML Studio will ask you if you’d like to take a tour. Click on “</w:t>
      </w:r>
      <w:r w:rsidRPr="00042F8F">
        <w:rPr>
          <w:rFonts w:asciiTheme="majorHAnsi" w:hAnsiTheme="majorHAnsi"/>
          <w:b/>
        </w:rPr>
        <w:t>Take Tour</w:t>
      </w:r>
      <w:r>
        <w:rPr>
          <w:rFonts w:asciiTheme="majorHAnsi" w:hAnsiTheme="majorHAnsi"/>
        </w:rPr>
        <w:t>” and walk through the steps to understand the basics of the Studio.</w:t>
      </w:r>
    </w:p>
    <w:p w14:paraId="6F521A6E" w14:textId="3787798D" w:rsidR="00042F8F" w:rsidRDefault="00042F8F" w:rsidP="00042F8F">
      <w:pPr>
        <w:rPr>
          <w:rFonts w:asciiTheme="majorHAnsi" w:hAnsiTheme="majorHAnsi"/>
        </w:rPr>
      </w:pPr>
      <w:r>
        <w:rPr>
          <w:noProof/>
        </w:rPr>
        <w:drawing>
          <wp:inline distT="0" distB="0" distL="0" distR="0" wp14:anchorId="2DDCC109" wp14:editId="408121AE">
            <wp:extent cx="2852928" cy="152738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1038" cy="1537076"/>
                    </a:xfrm>
                    <a:prstGeom prst="rect">
                      <a:avLst/>
                    </a:prstGeom>
                  </pic:spPr>
                </pic:pic>
              </a:graphicData>
            </a:graphic>
          </wp:inline>
        </w:drawing>
      </w:r>
    </w:p>
    <w:p w14:paraId="634EEDD0" w14:textId="6B5596E5" w:rsidR="00AA194E" w:rsidRDefault="00AA194E" w:rsidP="00AA194E">
      <w:pPr>
        <w:pStyle w:val="ListParagraph"/>
        <w:numPr>
          <w:ilvl w:val="0"/>
          <w:numId w:val="18"/>
        </w:numPr>
        <w:rPr>
          <w:rFonts w:asciiTheme="majorHAnsi" w:hAnsiTheme="majorHAnsi"/>
        </w:rPr>
      </w:pPr>
      <w:r>
        <w:rPr>
          <w:rFonts w:asciiTheme="majorHAnsi" w:hAnsiTheme="majorHAnsi"/>
        </w:rPr>
        <w:t>When you are finished, click on “finished” to get back to the Studio. You should then have a workspace that looks something like this:</w:t>
      </w:r>
    </w:p>
    <w:p w14:paraId="4D8AC62D" w14:textId="31508A6D" w:rsidR="00AA194E" w:rsidRPr="00AA194E" w:rsidRDefault="00AA194E" w:rsidP="00AA194E">
      <w:pPr>
        <w:rPr>
          <w:rFonts w:asciiTheme="majorHAnsi" w:hAnsiTheme="majorHAnsi"/>
        </w:rPr>
      </w:pPr>
      <w:r>
        <w:rPr>
          <w:noProof/>
        </w:rPr>
        <w:lastRenderedPageBreak/>
        <w:drawing>
          <wp:inline distT="0" distB="0" distL="0" distR="0" wp14:anchorId="79DB3F73" wp14:editId="65EBA64D">
            <wp:extent cx="6858000" cy="45866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4586605"/>
                    </a:xfrm>
                    <a:prstGeom prst="rect">
                      <a:avLst/>
                    </a:prstGeom>
                  </pic:spPr>
                </pic:pic>
              </a:graphicData>
            </a:graphic>
          </wp:inline>
        </w:drawing>
      </w:r>
    </w:p>
    <w:p w14:paraId="39791B68" w14:textId="77777777" w:rsidR="00AA194E" w:rsidRPr="00B6276A" w:rsidRDefault="00AA194E" w:rsidP="00AA194E">
      <w:pPr>
        <w:pStyle w:val="Heading1"/>
      </w:pPr>
      <w:bookmarkStart w:id="4" w:name="_Toc425159991"/>
      <w:r w:rsidRPr="00B6276A">
        <w:t>Uploading a Dataset from Local Machine to Azure ML</w:t>
      </w:r>
    </w:p>
    <w:p w14:paraId="761D3673" w14:textId="578C16B5" w:rsidR="00AA194E" w:rsidRDefault="00AA194E" w:rsidP="00AA194E">
      <w:pPr>
        <w:rPr>
          <w:rFonts w:asciiTheme="majorHAnsi" w:hAnsiTheme="majorHAnsi"/>
        </w:rPr>
      </w:pPr>
      <w:r w:rsidRPr="00627F5F">
        <w:rPr>
          <w:rFonts w:asciiTheme="majorHAnsi" w:hAnsiTheme="majorHAnsi"/>
        </w:rPr>
        <w:t>In</w:t>
      </w:r>
      <w:r>
        <w:rPr>
          <w:rFonts w:asciiTheme="majorHAnsi" w:hAnsiTheme="majorHAnsi"/>
        </w:rPr>
        <w:t xml:space="preserve"> this exercise, you will upload a new data set stored on your loc</w:t>
      </w:r>
      <w:r w:rsidR="00D76D41">
        <w:rPr>
          <w:rFonts w:asciiTheme="majorHAnsi" w:hAnsiTheme="majorHAnsi"/>
        </w:rPr>
        <w:t>al machine in the form of a .</w:t>
      </w:r>
      <w:r w:rsidR="00593A3F">
        <w:rPr>
          <w:rFonts w:asciiTheme="majorHAnsi" w:hAnsiTheme="majorHAnsi"/>
        </w:rPr>
        <w:t>csv</w:t>
      </w:r>
      <w:r>
        <w:rPr>
          <w:rFonts w:asciiTheme="majorHAnsi" w:hAnsiTheme="majorHAnsi"/>
        </w:rPr>
        <w:t xml:space="preserve"> file. This step takes about 5</w:t>
      </w:r>
      <w:r w:rsidR="00637F85">
        <w:rPr>
          <w:rFonts w:asciiTheme="majorHAnsi" w:hAnsiTheme="majorHAnsi"/>
        </w:rPr>
        <w:t>-10 minutes to complete.</w:t>
      </w:r>
    </w:p>
    <w:p w14:paraId="24032964" w14:textId="77777777" w:rsidR="00AA194E" w:rsidRDefault="00AA194E" w:rsidP="00AA194E">
      <w:pPr>
        <w:rPr>
          <w:b/>
          <w:color w:val="0070C0"/>
        </w:rPr>
      </w:pPr>
      <w:r w:rsidRPr="00390F92">
        <w:rPr>
          <w:b/>
          <w:color w:val="0070C0"/>
        </w:rPr>
        <w:t>Key Points</w:t>
      </w:r>
    </w:p>
    <w:p w14:paraId="2857B0FB" w14:textId="77777777" w:rsidR="00AA194E" w:rsidRDefault="00AA194E" w:rsidP="00AA194E">
      <w:pPr>
        <w:pStyle w:val="ListParagraph"/>
        <w:numPr>
          <w:ilvl w:val="0"/>
          <w:numId w:val="1"/>
        </w:numPr>
        <w:rPr>
          <w:rFonts w:asciiTheme="majorHAnsi" w:hAnsiTheme="majorHAnsi"/>
        </w:rPr>
      </w:pPr>
      <w:r>
        <w:rPr>
          <w:rFonts w:asciiTheme="majorHAnsi" w:hAnsiTheme="majorHAnsi"/>
        </w:rPr>
        <w:t xml:space="preserve">The table includes information about 4500 fictitious individuals that are subscribed to a mobile telecommunications service provider. </w:t>
      </w:r>
    </w:p>
    <w:p w14:paraId="472D43E2" w14:textId="5D6DE212" w:rsidR="00AA194E" w:rsidRDefault="00AA194E" w:rsidP="00AA194E">
      <w:pPr>
        <w:pStyle w:val="ListParagraph"/>
        <w:numPr>
          <w:ilvl w:val="0"/>
          <w:numId w:val="1"/>
        </w:numPr>
        <w:rPr>
          <w:rFonts w:asciiTheme="majorHAnsi" w:hAnsiTheme="majorHAnsi"/>
        </w:rPr>
      </w:pPr>
      <w:r>
        <w:rPr>
          <w:rFonts w:asciiTheme="majorHAnsi" w:hAnsiTheme="majorHAnsi"/>
        </w:rPr>
        <w:t xml:space="preserve"> The information contained in the table includes the length of the account, plan subscriptions, international minutes, etc… </w:t>
      </w:r>
    </w:p>
    <w:p w14:paraId="2C8EB151" w14:textId="0675691B" w:rsidR="00AA194E" w:rsidRDefault="00AA194E" w:rsidP="00AA194E">
      <w:pPr>
        <w:rPr>
          <w:rFonts w:asciiTheme="majorHAnsi" w:hAnsiTheme="majorHAnsi"/>
        </w:rPr>
      </w:pPr>
      <w:r w:rsidRPr="00AA194E">
        <w:rPr>
          <w:b/>
          <w:color w:val="0070C0"/>
        </w:rPr>
        <w:t>Step-by-step</w:t>
      </w:r>
    </w:p>
    <w:p w14:paraId="1680813B" w14:textId="707C033A" w:rsidR="00D76D41" w:rsidRDefault="00593A3F" w:rsidP="00593A3F">
      <w:pPr>
        <w:pStyle w:val="ListParagraph"/>
        <w:numPr>
          <w:ilvl w:val="0"/>
          <w:numId w:val="53"/>
        </w:numPr>
        <w:rPr>
          <w:rFonts w:asciiTheme="majorHAnsi" w:hAnsiTheme="majorHAnsi"/>
        </w:rPr>
      </w:pPr>
      <w:r>
        <w:rPr>
          <w:rFonts w:asciiTheme="majorHAnsi" w:hAnsiTheme="majorHAnsi"/>
        </w:rPr>
        <w:t>The data file is part of the ZIP file that was downloaded in the first part of the tutorial from github (</w:t>
      </w:r>
      <w:hyperlink r:id="rId19" w:history="1">
        <w:r w:rsidRPr="003003AC">
          <w:rPr>
            <w:rStyle w:val="Hyperlink"/>
            <w:rFonts w:asciiTheme="majorHAnsi" w:hAnsiTheme="majorHAnsi"/>
          </w:rPr>
          <w:t>https://github.com/dneled/Strata-2015-12</w:t>
        </w:r>
      </w:hyperlink>
      <w:r>
        <w:rPr>
          <w:rFonts w:asciiTheme="majorHAnsi" w:hAnsiTheme="majorHAnsi"/>
        </w:rPr>
        <w:t xml:space="preserve">). Once the folder is extracted, the CSV is called </w:t>
      </w:r>
      <w:r w:rsidRPr="00D76D41">
        <w:rPr>
          <w:rFonts w:asciiTheme="majorHAnsi" w:hAnsiTheme="majorHAnsi"/>
          <w:b/>
        </w:rPr>
        <w:t>Customer</w:t>
      </w:r>
      <w:r>
        <w:rPr>
          <w:b/>
        </w:rPr>
        <w:t>ChurnData.csv</w:t>
      </w:r>
      <w:r>
        <w:t>.</w:t>
      </w:r>
    </w:p>
    <w:p w14:paraId="09AC04B6" w14:textId="638BDB09" w:rsidR="00AA194E" w:rsidRDefault="00AA194E" w:rsidP="003060E0">
      <w:pPr>
        <w:pStyle w:val="ListParagraph"/>
        <w:numPr>
          <w:ilvl w:val="0"/>
          <w:numId w:val="53"/>
        </w:numPr>
        <w:rPr>
          <w:rFonts w:asciiTheme="majorHAnsi" w:hAnsiTheme="majorHAnsi"/>
        </w:rPr>
      </w:pPr>
      <w:r w:rsidRPr="00F320DE">
        <w:rPr>
          <w:rFonts w:asciiTheme="majorHAnsi" w:hAnsiTheme="majorHAnsi"/>
        </w:rPr>
        <w:t xml:space="preserve">Click on </w:t>
      </w:r>
      <w:r w:rsidRPr="00F320DE">
        <w:rPr>
          <w:b/>
        </w:rPr>
        <w:t>+New</w:t>
      </w:r>
      <w:r>
        <w:t xml:space="preserve"> link </w:t>
      </w:r>
      <w:r w:rsidRPr="00F320DE">
        <w:rPr>
          <w:rFonts w:asciiTheme="majorHAnsi" w:hAnsiTheme="majorHAnsi"/>
        </w:rPr>
        <w:t>at the bottom left corner</w:t>
      </w:r>
      <w:r w:rsidR="003060E0">
        <w:rPr>
          <w:rFonts w:asciiTheme="majorHAnsi" w:hAnsiTheme="majorHAnsi"/>
        </w:rPr>
        <w:t xml:space="preserve"> of Azure ML Studio</w:t>
      </w:r>
      <w:r w:rsidRPr="00F320DE">
        <w:rPr>
          <w:rFonts w:asciiTheme="majorHAnsi" w:hAnsiTheme="majorHAnsi"/>
        </w:rPr>
        <w:t xml:space="preserve">. Click </w:t>
      </w:r>
      <w:r w:rsidRPr="00F320DE">
        <w:rPr>
          <w:rFonts w:asciiTheme="majorHAnsi" w:hAnsiTheme="majorHAnsi"/>
          <w:b/>
        </w:rPr>
        <w:t>DATASET</w:t>
      </w:r>
      <w:r w:rsidRPr="00F320DE">
        <w:rPr>
          <w:rFonts w:asciiTheme="majorHAnsi" w:hAnsiTheme="majorHAnsi"/>
        </w:rPr>
        <w:t xml:space="preserve"> on the left bar and then </w:t>
      </w:r>
      <w:r w:rsidRPr="00F320DE">
        <w:rPr>
          <w:rFonts w:asciiTheme="majorHAnsi" w:hAnsiTheme="majorHAnsi"/>
          <w:b/>
        </w:rPr>
        <w:t>FROM LOCAL FILE</w:t>
      </w:r>
      <w:r w:rsidR="00D76D41">
        <w:rPr>
          <w:rFonts w:asciiTheme="majorHAnsi" w:hAnsiTheme="majorHAnsi"/>
        </w:rPr>
        <w:t>. Browse to the location where you downloaded the file</w:t>
      </w:r>
      <w:r w:rsidRPr="00F320DE">
        <w:rPr>
          <w:rFonts w:asciiTheme="majorHAnsi" w:hAnsiTheme="majorHAnsi"/>
        </w:rPr>
        <w:t xml:space="preserve"> and select the file </w:t>
      </w:r>
      <w:r w:rsidR="00D76D41" w:rsidRPr="00D76D41">
        <w:rPr>
          <w:rFonts w:asciiTheme="majorHAnsi" w:hAnsiTheme="majorHAnsi"/>
          <w:b/>
        </w:rPr>
        <w:t>Customer</w:t>
      </w:r>
      <w:r w:rsidR="00D76D41">
        <w:rPr>
          <w:b/>
        </w:rPr>
        <w:t>ChurnData.</w:t>
      </w:r>
      <w:r w:rsidR="00593A3F">
        <w:rPr>
          <w:b/>
        </w:rPr>
        <w:t>csv</w:t>
      </w:r>
      <w:r>
        <w:t xml:space="preserve">. </w:t>
      </w:r>
      <w:r w:rsidRPr="00F320DE">
        <w:rPr>
          <w:rFonts w:asciiTheme="majorHAnsi" w:hAnsiTheme="majorHAnsi"/>
        </w:rPr>
        <w:t>Notice that the type of the data set is set to</w:t>
      </w:r>
      <w:r w:rsidRPr="00445395">
        <w:t xml:space="preserve"> </w:t>
      </w:r>
      <w:r w:rsidR="00593A3F">
        <w:rPr>
          <w:b/>
        </w:rPr>
        <w:t>Generic CSV File with a header (.csv)</w:t>
      </w:r>
      <w:r>
        <w:t xml:space="preserve"> </w:t>
      </w:r>
      <w:r w:rsidRPr="00F320DE">
        <w:rPr>
          <w:rFonts w:asciiTheme="majorHAnsi" w:hAnsiTheme="majorHAnsi"/>
        </w:rPr>
        <w:t>and click the check mark at the bottom of the window.</w:t>
      </w:r>
    </w:p>
    <w:p w14:paraId="075ED5D2" w14:textId="41A2A116" w:rsidR="00593A3F" w:rsidRPr="00593A3F" w:rsidRDefault="00593A3F" w:rsidP="00593A3F">
      <w:pPr>
        <w:rPr>
          <w:rFonts w:asciiTheme="majorHAnsi" w:hAnsiTheme="majorHAnsi"/>
        </w:rPr>
      </w:pPr>
      <w:r>
        <w:rPr>
          <w:noProof/>
        </w:rPr>
        <w:drawing>
          <wp:inline distT="0" distB="0" distL="0" distR="0" wp14:anchorId="170AA6A8" wp14:editId="5A639F8B">
            <wp:extent cx="3694176" cy="3427803"/>
            <wp:effectExtent l="0" t="0" r="190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08740" cy="3441316"/>
                    </a:xfrm>
                    <a:prstGeom prst="rect">
                      <a:avLst/>
                    </a:prstGeom>
                  </pic:spPr>
                </pic:pic>
              </a:graphicData>
            </a:graphic>
          </wp:inline>
        </w:drawing>
      </w:r>
    </w:p>
    <w:p w14:paraId="273D667A" w14:textId="419DCFBC" w:rsidR="00AA194E" w:rsidRPr="00F320DE" w:rsidRDefault="00AA194E" w:rsidP="00593A3F">
      <w:pPr>
        <w:pStyle w:val="ListParagraph"/>
        <w:numPr>
          <w:ilvl w:val="0"/>
          <w:numId w:val="53"/>
        </w:numPr>
        <w:rPr>
          <w:rFonts w:asciiTheme="majorHAnsi" w:hAnsiTheme="majorHAnsi"/>
        </w:rPr>
      </w:pPr>
      <w:r w:rsidRPr="00F320DE">
        <w:rPr>
          <w:rFonts w:asciiTheme="majorHAnsi" w:hAnsiTheme="majorHAnsi"/>
        </w:rPr>
        <w:t xml:space="preserve">You now have a new dataset called </w:t>
      </w:r>
      <w:r w:rsidR="003060E0">
        <w:rPr>
          <w:rFonts w:asciiTheme="majorHAnsi" w:hAnsiTheme="majorHAnsi"/>
        </w:rPr>
        <w:t>C</w:t>
      </w:r>
      <w:r w:rsidR="00593A3F">
        <w:rPr>
          <w:rFonts w:asciiTheme="majorHAnsi" w:hAnsiTheme="majorHAnsi"/>
        </w:rPr>
        <w:t>ustomer</w:t>
      </w:r>
      <w:r w:rsidRPr="00F320DE">
        <w:rPr>
          <w:rFonts w:asciiTheme="majorHAnsi" w:hAnsiTheme="majorHAnsi"/>
        </w:rPr>
        <w:t>Churn</w:t>
      </w:r>
      <w:r w:rsidR="003060E0">
        <w:rPr>
          <w:rFonts w:asciiTheme="majorHAnsi" w:hAnsiTheme="majorHAnsi"/>
        </w:rPr>
        <w:t>Data.</w:t>
      </w:r>
      <w:r w:rsidR="00593A3F">
        <w:rPr>
          <w:rFonts w:asciiTheme="majorHAnsi" w:hAnsiTheme="majorHAnsi"/>
        </w:rPr>
        <w:t>csv</w:t>
      </w:r>
      <w:r w:rsidRPr="00F320DE">
        <w:rPr>
          <w:rFonts w:asciiTheme="majorHAnsi" w:hAnsiTheme="majorHAnsi"/>
        </w:rPr>
        <w:t xml:space="preserve"> which you will find under My Datasets </w:t>
      </w:r>
      <w:r>
        <w:rPr>
          <w:rFonts w:asciiTheme="majorHAnsi" w:hAnsiTheme="majorHAnsi"/>
        </w:rPr>
        <w:t>category on the modules list.</w:t>
      </w:r>
    </w:p>
    <w:p w14:paraId="2A658564" w14:textId="657CEFDF" w:rsidR="00FB0542" w:rsidRDefault="00237A9D" w:rsidP="00237A9D">
      <w:pPr>
        <w:pStyle w:val="Heading1"/>
      </w:pPr>
      <w:bookmarkStart w:id="5" w:name="_Toc425159993"/>
      <w:bookmarkEnd w:id="4"/>
      <w:r w:rsidRPr="00237A9D">
        <w:t>Data exploration</w:t>
      </w:r>
      <w:bookmarkEnd w:id="5"/>
      <w:r w:rsidR="00DF1BE3">
        <w:tab/>
      </w:r>
    </w:p>
    <w:p w14:paraId="70FC0F03" w14:textId="0437DDFC" w:rsidR="00FB0D41" w:rsidRDefault="00FB0D41" w:rsidP="00FB0D41">
      <w:pPr>
        <w:rPr>
          <w:rFonts w:asciiTheme="majorHAnsi" w:hAnsiTheme="majorHAnsi"/>
        </w:rPr>
      </w:pPr>
      <w:r>
        <w:rPr>
          <w:rFonts w:asciiTheme="majorHAnsi" w:hAnsiTheme="majorHAnsi"/>
        </w:rPr>
        <w:t xml:space="preserve">First step in any data science project is to explore and understand the data. This requires some statistical analysis and visualizations to get a better view about its properties which are important criteria when deciding which machine learning model fits well for the data. </w:t>
      </w:r>
      <w:bookmarkStart w:id="6" w:name="_GoBack"/>
      <w:bookmarkEnd w:id="6"/>
    </w:p>
    <w:p w14:paraId="2659CD8E" w14:textId="439C7295" w:rsidR="0083373C" w:rsidRDefault="0083373C" w:rsidP="0083373C">
      <w:pPr>
        <w:pStyle w:val="Heading1"/>
      </w:pPr>
      <w:bookmarkStart w:id="7" w:name="_Toc425159994"/>
      <w:r w:rsidRPr="0083373C">
        <w:t>Training and testing binary classification model</w:t>
      </w:r>
      <w:bookmarkEnd w:id="7"/>
    </w:p>
    <w:p w14:paraId="7F78AC7D" w14:textId="43004EED" w:rsidR="0083373C" w:rsidRDefault="00637F85" w:rsidP="0083373C">
      <w:pPr>
        <w:rPr>
          <w:rFonts w:asciiTheme="majorHAnsi" w:hAnsiTheme="majorHAnsi"/>
        </w:rPr>
      </w:pPr>
      <w:r>
        <w:rPr>
          <w:rFonts w:asciiTheme="majorHAnsi" w:hAnsiTheme="majorHAnsi"/>
        </w:rPr>
        <w:t>There are five</w:t>
      </w:r>
      <w:r w:rsidR="0083373C">
        <w:rPr>
          <w:rFonts w:asciiTheme="majorHAnsi" w:hAnsiTheme="majorHAnsi"/>
        </w:rPr>
        <w:t xml:space="preserve"> main machine learning techniques you can perform using Azure ML Studio. These are </w:t>
      </w:r>
      <w:r>
        <w:rPr>
          <w:rFonts w:asciiTheme="majorHAnsi" w:hAnsiTheme="majorHAnsi"/>
        </w:rPr>
        <w:t xml:space="preserve">Anomaly Detection, </w:t>
      </w:r>
      <w:r w:rsidR="0083373C">
        <w:rPr>
          <w:rFonts w:asciiTheme="majorHAnsi" w:hAnsiTheme="majorHAnsi"/>
        </w:rPr>
        <w:t>Classification, Clustering, Regression</w:t>
      </w:r>
      <w:r>
        <w:rPr>
          <w:rFonts w:asciiTheme="majorHAnsi" w:hAnsiTheme="majorHAnsi"/>
        </w:rPr>
        <w:t>,</w:t>
      </w:r>
      <w:r w:rsidR="0083373C">
        <w:rPr>
          <w:rFonts w:asciiTheme="majorHAnsi" w:hAnsiTheme="majorHAnsi"/>
        </w:rPr>
        <w:t xml:space="preserve"> and Recommender methods. In this section, we will focus on creating a Binary Classification Model.</w:t>
      </w:r>
    </w:p>
    <w:p w14:paraId="537E46BF" w14:textId="77777777" w:rsidR="0083373C" w:rsidRDefault="0083373C" w:rsidP="0083373C">
      <w:pPr>
        <w:rPr>
          <w:b/>
          <w:color w:val="0070C0"/>
        </w:rPr>
      </w:pPr>
      <w:r w:rsidRPr="00390F92">
        <w:rPr>
          <w:b/>
          <w:color w:val="0070C0"/>
        </w:rPr>
        <w:t>Key Points</w:t>
      </w:r>
    </w:p>
    <w:p w14:paraId="2E6CF9A9" w14:textId="77777777" w:rsidR="0083373C" w:rsidRDefault="0083373C" w:rsidP="0083373C">
      <w:pPr>
        <w:pStyle w:val="ListParagraph"/>
        <w:numPr>
          <w:ilvl w:val="0"/>
          <w:numId w:val="5"/>
        </w:numPr>
        <w:rPr>
          <w:rFonts w:asciiTheme="majorHAnsi" w:hAnsiTheme="majorHAnsi"/>
        </w:rPr>
      </w:pPr>
      <w:r>
        <w:rPr>
          <w:rFonts w:asciiTheme="majorHAnsi" w:hAnsiTheme="majorHAnsi"/>
        </w:rPr>
        <w:t xml:space="preserve">There is an extensive library of binary classification algorithms included in Azure ML Studio. Most popular ones are Boosted Decision Trees, Logistic Regression and Support Vector Machines. </w:t>
      </w:r>
      <w:r w:rsidRPr="007E327B">
        <w:rPr>
          <w:rFonts w:asciiTheme="majorHAnsi" w:hAnsiTheme="majorHAnsi"/>
        </w:rPr>
        <w:t>You are strongly encouraged to research about these algorithms to get a better understanding of the techniques.</w:t>
      </w:r>
    </w:p>
    <w:p w14:paraId="25B28DEE" w14:textId="776EDEB9" w:rsidR="0083373C" w:rsidRDefault="0083373C" w:rsidP="0083373C">
      <w:pPr>
        <w:pStyle w:val="ListParagraph"/>
        <w:numPr>
          <w:ilvl w:val="0"/>
          <w:numId w:val="5"/>
        </w:numPr>
        <w:rPr>
          <w:rFonts w:asciiTheme="majorHAnsi" w:hAnsiTheme="majorHAnsi"/>
        </w:rPr>
      </w:pPr>
      <w:r>
        <w:rPr>
          <w:rFonts w:asciiTheme="majorHAnsi" w:hAnsiTheme="majorHAnsi"/>
        </w:rPr>
        <w:t>Before applying any machine learning model, an important step is the data cleaning and preparation. As an example, in this exercise, you will reduce down the dataset by eliminating highly correlated variables identified in the earlier steps.</w:t>
      </w:r>
    </w:p>
    <w:p w14:paraId="4DFBAC84" w14:textId="6184153F" w:rsidR="0083373C" w:rsidRPr="009D6BA9" w:rsidRDefault="0083373C" w:rsidP="009D6BA9">
      <w:pPr>
        <w:pStyle w:val="ListParagraph"/>
        <w:numPr>
          <w:ilvl w:val="0"/>
          <w:numId w:val="5"/>
        </w:numPr>
        <w:rPr>
          <w:rFonts w:asciiTheme="majorHAnsi" w:hAnsiTheme="majorHAnsi"/>
        </w:rPr>
      </w:pPr>
      <w:r>
        <w:rPr>
          <w:rFonts w:asciiTheme="majorHAnsi" w:hAnsiTheme="majorHAnsi"/>
        </w:rPr>
        <w:t>In order to assess</w:t>
      </w:r>
      <w:r w:rsidRPr="00390861">
        <w:rPr>
          <w:rFonts w:asciiTheme="majorHAnsi" w:hAnsiTheme="majorHAnsi"/>
        </w:rPr>
        <w:t xml:space="preserve"> the quality </w:t>
      </w:r>
      <w:r>
        <w:rPr>
          <w:rFonts w:asciiTheme="majorHAnsi" w:hAnsiTheme="majorHAnsi"/>
        </w:rPr>
        <w:t>of models, a common method in machine learning applications is to s</w:t>
      </w:r>
      <w:r w:rsidRPr="00390861">
        <w:rPr>
          <w:rFonts w:asciiTheme="majorHAnsi" w:hAnsiTheme="majorHAnsi"/>
        </w:rPr>
        <w:t xml:space="preserve">eparate the data into </w:t>
      </w:r>
      <w:r w:rsidRPr="00390861">
        <w:rPr>
          <w:rFonts w:asciiTheme="majorHAnsi" w:hAnsiTheme="majorHAnsi"/>
          <w:b/>
          <w:bCs/>
        </w:rPr>
        <w:t>training</w:t>
      </w:r>
      <w:r w:rsidRPr="00390861">
        <w:rPr>
          <w:rFonts w:asciiTheme="majorHAnsi" w:hAnsiTheme="majorHAnsi"/>
        </w:rPr>
        <w:t xml:space="preserve"> and </w:t>
      </w:r>
      <w:r>
        <w:rPr>
          <w:rFonts w:asciiTheme="majorHAnsi" w:hAnsiTheme="majorHAnsi"/>
          <w:b/>
          <w:bCs/>
        </w:rPr>
        <w:t xml:space="preserve">test </w:t>
      </w:r>
      <w:r w:rsidRPr="00390861">
        <w:rPr>
          <w:rFonts w:asciiTheme="majorHAnsi" w:hAnsiTheme="majorHAnsi"/>
          <w:bCs/>
        </w:rPr>
        <w:t>sets</w:t>
      </w:r>
      <w:r>
        <w:rPr>
          <w:rFonts w:asciiTheme="majorHAnsi" w:hAnsiTheme="majorHAnsi"/>
        </w:rPr>
        <w:t xml:space="preserve"> </w:t>
      </w:r>
      <w:r w:rsidRPr="00390861">
        <w:rPr>
          <w:rFonts w:asciiTheme="majorHAnsi" w:hAnsiTheme="majorHAnsi"/>
        </w:rPr>
        <w:t>to</w:t>
      </w:r>
      <w:r>
        <w:rPr>
          <w:rFonts w:asciiTheme="majorHAnsi" w:hAnsiTheme="majorHAnsi"/>
        </w:rPr>
        <w:t xml:space="preserve"> measure</w:t>
      </w:r>
      <w:r w:rsidRPr="00390861">
        <w:rPr>
          <w:rFonts w:asciiTheme="majorHAnsi" w:hAnsiTheme="majorHAnsi"/>
        </w:rPr>
        <w:t xml:space="preserve"> the accuracy of predictions.</w:t>
      </w:r>
      <w:r>
        <w:rPr>
          <w:rFonts w:asciiTheme="majorHAnsi" w:hAnsiTheme="majorHAnsi"/>
        </w:rPr>
        <w:t xml:space="preserve"> In this part of the lab, you w</w:t>
      </w:r>
      <w:r w:rsidR="009D6BA9">
        <w:rPr>
          <w:rFonts w:asciiTheme="majorHAnsi" w:hAnsiTheme="majorHAnsi"/>
        </w:rPr>
        <w:t xml:space="preserve">ill first train the model with </w:t>
      </w:r>
      <w:r>
        <w:rPr>
          <w:rFonts w:asciiTheme="majorHAnsi" w:hAnsiTheme="majorHAnsi"/>
        </w:rPr>
        <w:t>70</w:t>
      </w:r>
      <w:r w:rsidR="009D6BA9">
        <w:rPr>
          <w:rFonts w:asciiTheme="majorHAnsi" w:hAnsiTheme="majorHAnsi"/>
        </w:rPr>
        <w:t>%</w:t>
      </w:r>
      <w:r w:rsidRPr="009D6BA9">
        <w:rPr>
          <w:rFonts w:asciiTheme="majorHAnsi" w:hAnsiTheme="majorHAnsi"/>
        </w:rPr>
        <w:t xml:space="preserve"> of the total data points </w:t>
      </w:r>
      <w:r w:rsidR="009D6BA9">
        <w:rPr>
          <w:rFonts w:asciiTheme="majorHAnsi" w:hAnsiTheme="majorHAnsi"/>
        </w:rPr>
        <w:t xml:space="preserve">and test it with the remaining </w:t>
      </w:r>
      <w:r w:rsidRPr="009D6BA9">
        <w:rPr>
          <w:rFonts w:asciiTheme="majorHAnsi" w:hAnsiTheme="majorHAnsi"/>
        </w:rPr>
        <w:t>30</w:t>
      </w:r>
      <w:r w:rsidR="009D6BA9">
        <w:rPr>
          <w:rFonts w:asciiTheme="majorHAnsi" w:hAnsiTheme="majorHAnsi"/>
        </w:rPr>
        <w:t>%</w:t>
      </w:r>
      <w:r w:rsidRPr="009D6BA9">
        <w:rPr>
          <w:rFonts w:asciiTheme="majorHAnsi" w:hAnsiTheme="majorHAnsi"/>
        </w:rPr>
        <w:t xml:space="preserve"> of the data in order to assess the performance of the model.</w:t>
      </w:r>
    </w:p>
    <w:p w14:paraId="4B16219D" w14:textId="77777777" w:rsidR="0083373C" w:rsidRDefault="0083373C" w:rsidP="0083373C">
      <w:pPr>
        <w:rPr>
          <w:b/>
          <w:color w:val="0070C0"/>
        </w:rPr>
      </w:pPr>
      <w:r>
        <w:rPr>
          <w:b/>
          <w:color w:val="0070C0"/>
        </w:rPr>
        <w:t>Step-by-step</w:t>
      </w:r>
    </w:p>
    <w:p w14:paraId="2B145FD3" w14:textId="77777777" w:rsidR="0083373C" w:rsidRDefault="0083373C" w:rsidP="0083373C">
      <w:pPr>
        <w:rPr>
          <w:rFonts w:asciiTheme="majorHAnsi" w:hAnsiTheme="majorHAnsi"/>
        </w:rPr>
      </w:pPr>
      <w:r w:rsidRPr="00627F5F">
        <w:rPr>
          <w:rFonts w:asciiTheme="majorHAnsi" w:hAnsiTheme="majorHAnsi"/>
        </w:rPr>
        <w:t>In</w:t>
      </w:r>
      <w:r>
        <w:rPr>
          <w:rFonts w:asciiTheme="majorHAnsi" w:hAnsiTheme="majorHAnsi"/>
        </w:rPr>
        <w:t xml:space="preserve"> this part, you will extend the experiment for training a binary classification to identify customers who are more likely to churn. This step takes about 20 minutes to complete.</w:t>
      </w:r>
    </w:p>
    <w:p w14:paraId="47ACE8AF" w14:textId="77777777" w:rsidR="0083373C" w:rsidRDefault="0083373C" w:rsidP="0083373C">
      <w:pPr>
        <w:pStyle w:val="ListParagraph"/>
        <w:numPr>
          <w:ilvl w:val="0"/>
          <w:numId w:val="8"/>
        </w:numPr>
        <w:rPr>
          <w:rFonts w:asciiTheme="majorHAnsi" w:hAnsiTheme="majorHAnsi"/>
        </w:rPr>
      </w:pPr>
      <w:r w:rsidRPr="00A13DDB">
        <w:rPr>
          <w:rFonts w:asciiTheme="majorHAnsi" w:hAnsiTheme="majorHAnsi"/>
        </w:rPr>
        <w:t xml:space="preserve">First, you will use the </w:t>
      </w:r>
      <w:r w:rsidRPr="00A13DDB">
        <w:rPr>
          <w:rFonts w:asciiTheme="majorHAnsi" w:hAnsiTheme="majorHAnsi"/>
          <w:b/>
        </w:rPr>
        <w:t>Project Columns</w:t>
      </w:r>
      <w:r w:rsidRPr="00A13DDB">
        <w:rPr>
          <w:rFonts w:asciiTheme="majorHAnsi" w:hAnsiTheme="majorHAnsi"/>
        </w:rPr>
        <w:t xml:space="preserve"> module to exclude </w:t>
      </w:r>
      <w:r w:rsidRPr="00A13DDB">
        <w:rPr>
          <w:rFonts w:asciiTheme="majorHAnsi" w:hAnsiTheme="majorHAnsi"/>
          <w:b/>
        </w:rPr>
        <w:t>Day_Charge</w:t>
      </w:r>
      <w:r w:rsidRPr="00A13DDB">
        <w:rPr>
          <w:rFonts w:asciiTheme="majorHAnsi" w:hAnsiTheme="majorHAnsi"/>
        </w:rPr>
        <w:t xml:space="preserve">, </w:t>
      </w:r>
      <w:r w:rsidRPr="00A13DDB">
        <w:rPr>
          <w:rFonts w:asciiTheme="majorHAnsi" w:hAnsiTheme="majorHAnsi"/>
          <w:b/>
        </w:rPr>
        <w:t xml:space="preserve">Eve_Charge, Night_Charge </w:t>
      </w:r>
      <w:r w:rsidRPr="00A13DDB">
        <w:rPr>
          <w:rFonts w:asciiTheme="majorHAnsi" w:hAnsiTheme="majorHAnsi"/>
        </w:rPr>
        <w:t>and</w:t>
      </w:r>
      <w:r w:rsidRPr="00A13DDB">
        <w:rPr>
          <w:rFonts w:asciiTheme="majorHAnsi" w:hAnsiTheme="majorHAnsi"/>
          <w:b/>
        </w:rPr>
        <w:t xml:space="preserve"> Intl_Charge </w:t>
      </w:r>
      <w:r w:rsidRPr="00A13DDB">
        <w:rPr>
          <w:rFonts w:asciiTheme="majorHAnsi" w:hAnsiTheme="majorHAnsi"/>
        </w:rPr>
        <w:t xml:space="preserve">columns since these are highly correlated with </w:t>
      </w:r>
      <w:r w:rsidRPr="00A13DDB">
        <w:rPr>
          <w:rFonts w:asciiTheme="majorHAnsi" w:hAnsiTheme="majorHAnsi"/>
          <w:b/>
        </w:rPr>
        <w:t>Day_Mins</w:t>
      </w:r>
      <w:r w:rsidRPr="00A13DDB">
        <w:rPr>
          <w:rFonts w:asciiTheme="majorHAnsi" w:hAnsiTheme="majorHAnsi"/>
        </w:rPr>
        <w:t xml:space="preserve">, </w:t>
      </w:r>
      <w:r w:rsidRPr="00A13DDB">
        <w:rPr>
          <w:rFonts w:asciiTheme="majorHAnsi" w:hAnsiTheme="majorHAnsi"/>
          <w:b/>
        </w:rPr>
        <w:t>Eve_Mins</w:t>
      </w:r>
      <w:r w:rsidRPr="00A13DDB">
        <w:rPr>
          <w:rFonts w:asciiTheme="majorHAnsi" w:hAnsiTheme="majorHAnsi"/>
        </w:rPr>
        <w:t xml:space="preserve">, </w:t>
      </w:r>
      <w:r w:rsidRPr="00A13DDB">
        <w:rPr>
          <w:rFonts w:asciiTheme="majorHAnsi" w:hAnsiTheme="majorHAnsi"/>
          <w:b/>
        </w:rPr>
        <w:t>Night_Mins</w:t>
      </w:r>
      <w:r w:rsidRPr="00A13DDB">
        <w:rPr>
          <w:rFonts w:asciiTheme="majorHAnsi" w:hAnsiTheme="majorHAnsi"/>
        </w:rPr>
        <w:t xml:space="preserve"> and </w:t>
      </w:r>
      <w:r w:rsidRPr="00A13DDB">
        <w:rPr>
          <w:rFonts w:asciiTheme="majorHAnsi" w:hAnsiTheme="majorHAnsi"/>
          <w:b/>
        </w:rPr>
        <w:t>Intl_Mins</w:t>
      </w:r>
      <w:r w:rsidRPr="00A13DDB">
        <w:rPr>
          <w:rFonts w:asciiTheme="majorHAnsi" w:hAnsiTheme="majorHAnsi"/>
        </w:rPr>
        <w:t xml:space="preserve">. You will also exclude </w:t>
      </w:r>
      <w:r w:rsidRPr="00167AD5">
        <w:rPr>
          <w:rFonts w:asciiTheme="majorHAnsi" w:hAnsiTheme="majorHAnsi"/>
          <w:b/>
        </w:rPr>
        <w:t>Area_Code</w:t>
      </w:r>
      <w:r>
        <w:rPr>
          <w:rFonts w:asciiTheme="majorHAnsi" w:hAnsiTheme="majorHAnsi"/>
        </w:rPr>
        <w:t xml:space="preserve"> and </w:t>
      </w:r>
      <w:r w:rsidRPr="00A13DDB">
        <w:rPr>
          <w:rFonts w:asciiTheme="majorHAnsi" w:hAnsiTheme="majorHAnsi"/>
          <w:b/>
        </w:rPr>
        <w:t>Phone</w:t>
      </w:r>
      <w:r>
        <w:rPr>
          <w:rFonts w:asciiTheme="majorHAnsi" w:hAnsiTheme="majorHAnsi"/>
        </w:rPr>
        <w:t xml:space="preserve"> number.</w:t>
      </w:r>
    </w:p>
    <w:p w14:paraId="4C4A363F" w14:textId="537D7188" w:rsidR="0083373C" w:rsidRPr="0083373C" w:rsidRDefault="0083373C" w:rsidP="0083373C">
      <w:pPr>
        <w:pStyle w:val="ListParagraph"/>
        <w:numPr>
          <w:ilvl w:val="0"/>
          <w:numId w:val="8"/>
        </w:numPr>
        <w:rPr>
          <w:rFonts w:asciiTheme="majorHAnsi" w:hAnsiTheme="majorHAnsi"/>
        </w:rPr>
      </w:pPr>
      <w:r w:rsidRPr="009E1B21">
        <w:rPr>
          <w:rFonts w:asciiTheme="majorHAnsi" w:hAnsiTheme="majorHAnsi"/>
        </w:rPr>
        <w:t xml:space="preserve">Click on the Project Columns module </w:t>
      </w:r>
      <w:r>
        <w:rPr>
          <w:rFonts w:asciiTheme="majorHAnsi" w:hAnsiTheme="majorHAnsi"/>
        </w:rPr>
        <w:t xml:space="preserve">and click </w:t>
      </w:r>
      <w:r w:rsidRPr="009E1B21">
        <w:rPr>
          <w:rFonts w:asciiTheme="majorHAnsi" w:hAnsiTheme="majorHAnsi"/>
          <w:b/>
        </w:rPr>
        <w:t xml:space="preserve">Launch column </w:t>
      </w:r>
      <w:r w:rsidRPr="00AF2AE8">
        <w:rPr>
          <w:rFonts w:asciiTheme="majorHAnsi" w:hAnsiTheme="majorHAnsi"/>
          <w:b/>
        </w:rPr>
        <w:t>selector</w:t>
      </w:r>
      <w:r>
        <w:rPr>
          <w:rFonts w:asciiTheme="majorHAnsi" w:hAnsiTheme="majorHAnsi"/>
        </w:rPr>
        <w:t xml:space="preserve"> in the properties menu bar on the right side</w:t>
      </w:r>
      <w:r w:rsidRPr="009E1B21">
        <w:rPr>
          <w:rFonts w:asciiTheme="majorHAnsi" w:hAnsiTheme="majorHAnsi"/>
        </w:rPr>
        <w:t xml:space="preserve">. </w:t>
      </w:r>
      <w:r>
        <w:rPr>
          <w:rFonts w:asciiTheme="majorHAnsi" w:hAnsiTheme="majorHAnsi"/>
        </w:rPr>
        <w:t>In the text box, next to X_dataobs_ feature, e</w:t>
      </w:r>
      <w:r w:rsidRPr="009E1B21">
        <w:rPr>
          <w:rFonts w:asciiTheme="majorHAnsi" w:hAnsiTheme="majorHAnsi"/>
        </w:rPr>
        <w:t xml:space="preserve">nter the following columns: </w:t>
      </w:r>
      <w:r w:rsidRPr="00167AD5">
        <w:rPr>
          <w:rFonts w:asciiTheme="majorHAnsi" w:hAnsiTheme="majorHAnsi"/>
          <w:b/>
        </w:rPr>
        <w:t>Area_Code</w:t>
      </w:r>
      <w:r>
        <w:rPr>
          <w:rFonts w:asciiTheme="majorHAnsi" w:hAnsiTheme="majorHAnsi"/>
        </w:rPr>
        <w:t xml:space="preserve">, </w:t>
      </w:r>
      <w:r w:rsidRPr="009E1B21">
        <w:rPr>
          <w:rFonts w:asciiTheme="majorHAnsi" w:hAnsiTheme="majorHAnsi"/>
          <w:b/>
        </w:rPr>
        <w:t>Phone</w:t>
      </w:r>
      <w:r w:rsidRPr="009E1B21">
        <w:rPr>
          <w:rFonts w:asciiTheme="majorHAnsi" w:hAnsiTheme="majorHAnsi"/>
        </w:rPr>
        <w:t xml:space="preserve">, </w:t>
      </w:r>
      <w:r w:rsidRPr="009E1B21">
        <w:rPr>
          <w:rFonts w:asciiTheme="majorHAnsi" w:hAnsiTheme="majorHAnsi"/>
          <w:b/>
        </w:rPr>
        <w:t>Day_Charge</w:t>
      </w:r>
      <w:r w:rsidRPr="009E1B21">
        <w:rPr>
          <w:rFonts w:asciiTheme="majorHAnsi" w:hAnsiTheme="majorHAnsi"/>
        </w:rPr>
        <w:t xml:space="preserve">, </w:t>
      </w:r>
      <w:r w:rsidRPr="009E1B21">
        <w:rPr>
          <w:rFonts w:asciiTheme="majorHAnsi" w:hAnsiTheme="majorHAnsi"/>
          <w:b/>
        </w:rPr>
        <w:t>Eve_Charge</w:t>
      </w:r>
      <w:r w:rsidRPr="009E1B21">
        <w:rPr>
          <w:rFonts w:asciiTheme="majorHAnsi" w:hAnsiTheme="majorHAnsi"/>
        </w:rPr>
        <w:t xml:space="preserve">, </w:t>
      </w:r>
      <w:r w:rsidRPr="009E1B21">
        <w:rPr>
          <w:rFonts w:asciiTheme="majorHAnsi" w:hAnsiTheme="majorHAnsi"/>
          <w:b/>
        </w:rPr>
        <w:t>Night_Charge</w:t>
      </w:r>
      <w:r w:rsidRPr="009E1B21">
        <w:rPr>
          <w:rFonts w:asciiTheme="majorHAnsi" w:hAnsiTheme="majorHAnsi"/>
        </w:rPr>
        <w:t xml:space="preserve"> and </w:t>
      </w:r>
      <w:r w:rsidRPr="009E1B21">
        <w:rPr>
          <w:rFonts w:asciiTheme="majorHAnsi" w:hAnsiTheme="majorHAnsi"/>
          <w:b/>
        </w:rPr>
        <w:t>Intl_Charge</w:t>
      </w:r>
      <w:r>
        <w:rPr>
          <w:rFonts w:asciiTheme="majorHAnsi" w:hAnsiTheme="majorHAnsi"/>
          <w:b/>
        </w:rPr>
        <w:t xml:space="preserve"> </w:t>
      </w:r>
      <w:r w:rsidRPr="00D56130">
        <w:rPr>
          <w:rFonts w:asciiTheme="majorHAnsi" w:hAnsiTheme="majorHAnsi"/>
        </w:rPr>
        <w:t xml:space="preserve">and </w:t>
      </w:r>
      <w:r>
        <w:rPr>
          <w:rFonts w:asciiTheme="majorHAnsi" w:hAnsiTheme="majorHAnsi"/>
        </w:rPr>
        <w:t xml:space="preserve">click </w:t>
      </w:r>
      <w:r w:rsidRPr="009E1B21">
        <w:rPr>
          <w:rFonts w:asciiTheme="majorHAnsi" w:hAnsiTheme="majorHAnsi"/>
        </w:rPr>
        <w:t xml:space="preserve">the </w:t>
      </w:r>
      <w:r>
        <w:rPr>
          <w:rFonts w:asciiTheme="majorHAnsi" w:hAnsiTheme="majorHAnsi"/>
        </w:rPr>
        <w:t>check mark.</w:t>
      </w:r>
    </w:p>
    <w:p w14:paraId="65FF3736" w14:textId="24B3384B" w:rsidR="002E46D0" w:rsidRDefault="00AF2AE8" w:rsidP="0083373C">
      <w:pPr>
        <w:tabs>
          <w:tab w:val="left" w:pos="3960"/>
          <w:tab w:val="left" w:pos="9715"/>
        </w:tabs>
      </w:pPr>
      <w:r>
        <w:rPr>
          <w:noProof/>
        </w:rPr>
        <w:drawing>
          <wp:inline distT="0" distB="0" distL="0" distR="0" wp14:anchorId="0A834FEB" wp14:editId="7C58687A">
            <wp:extent cx="5051146" cy="2570004"/>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6990" cy="2572978"/>
                    </a:xfrm>
                    <a:prstGeom prst="rect">
                      <a:avLst/>
                    </a:prstGeom>
                  </pic:spPr>
                </pic:pic>
              </a:graphicData>
            </a:graphic>
          </wp:inline>
        </w:drawing>
      </w:r>
    </w:p>
    <w:p w14:paraId="06A444AE" w14:textId="6653559E" w:rsidR="00DF21B1" w:rsidRPr="0083373C" w:rsidRDefault="0083373C" w:rsidP="00F72AFE">
      <w:pPr>
        <w:pStyle w:val="ListParagraph"/>
        <w:numPr>
          <w:ilvl w:val="0"/>
          <w:numId w:val="38"/>
        </w:numPr>
        <w:rPr>
          <w:rFonts w:asciiTheme="majorHAnsi" w:hAnsiTheme="majorHAnsi"/>
        </w:rPr>
      </w:pPr>
      <w:r w:rsidRPr="002C0D3B">
        <w:rPr>
          <w:rFonts w:asciiTheme="majorHAnsi" w:hAnsiTheme="majorHAnsi"/>
        </w:rPr>
        <w:lastRenderedPageBreak/>
        <w:t xml:space="preserve">Next, on the left side navigation bar, type </w:t>
      </w:r>
      <w:r w:rsidRPr="002C0D3B">
        <w:rPr>
          <w:rFonts w:asciiTheme="majorHAnsi" w:hAnsiTheme="majorHAnsi"/>
          <w:b/>
        </w:rPr>
        <w:t>Split</w:t>
      </w:r>
      <w:r w:rsidRPr="002C0D3B">
        <w:rPr>
          <w:rFonts w:asciiTheme="majorHAnsi" w:hAnsiTheme="majorHAnsi"/>
        </w:rPr>
        <w:t xml:space="preserve">, drag/drop the module to the experiment and connect the output port of </w:t>
      </w:r>
      <w:r w:rsidRPr="002C0D3B">
        <w:rPr>
          <w:rFonts w:asciiTheme="majorHAnsi" w:hAnsiTheme="majorHAnsi"/>
          <w:b/>
        </w:rPr>
        <w:t>Project Columns</w:t>
      </w:r>
      <w:r w:rsidRPr="002C0D3B">
        <w:rPr>
          <w:rFonts w:asciiTheme="majorHAnsi" w:hAnsiTheme="majorHAnsi"/>
        </w:rPr>
        <w:t xml:space="preserve"> module to the </w:t>
      </w:r>
      <w:r w:rsidRPr="002C0D3B">
        <w:rPr>
          <w:rFonts w:asciiTheme="majorHAnsi" w:hAnsiTheme="majorHAnsi"/>
          <w:b/>
        </w:rPr>
        <w:t>Dataset</w:t>
      </w:r>
      <w:r w:rsidRPr="002C0D3B">
        <w:rPr>
          <w:rFonts w:asciiTheme="majorHAnsi" w:hAnsiTheme="majorHAnsi"/>
        </w:rPr>
        <w:t xml:space="preserve"> input of </w:t>
      </w:r>
      <w:r w:rsidRPr="002C0D3B">
        <w:rPr>
          <w:rFonts w:asciiTheme="majorHAnsi" w:hAnsiTheme="majorHAnsi"/>
          <w:b/>
        </w:rPr>
        <w:t>Split</w:t>
      </w:r>
      <w:r w:rsidRPr="002C0D3B">
        <w:rPr>
          <w:rFonts w:asciiTheme="majorHAnsi" w:hAnsiTheme="majorHAnsi"/>
        </w:rPr>
        <w:t xml:space="preserve">. Rearrange modules as in the screenshot below. Next, click </w:t>
      </w:r>
      <w:r w:rsidRPr="002C0D3B">
        <w:rPr>
          <w:rFonts w:asciiTheme="majorHAnsi" w:hAnsiTheme="majorHAnsi"/>
          <w:b/>
        </w:rPr>
        <w:t xml:space="preserve">Split </w:t>
      </w:r>
      <w:r w:rsidRPr="002C0D3B">
        <w:rPr>
          <w:rFonts w:asciiTheme="majorHAnsi" w:hAnsiTheme="majorHAnsi"/>
        </w:rPr>
        <w:t xml:space="preserve">and on the </w:t>
      </w:r>
      <w:r w:rsidRPr="002C0D3B">
        <w:rPr>
          <w:rFonts w:asciiTheme="majorHAnsi" w:hAnsiTheme="majorHAnsi"/>
          <w:b/>
        </w:rPr>
        <w:t>Properties</w:t>
      </w:r>
      <w:r w:rsidRPr="002C0D3B">
        <w:rPr>
          <w:rFonts w:asciiTheme="majorHAnsi" w:hAnsiTheme="majorHAnsi"/>
        </w:rPr>
        <w:t xml:space="preserve"> navigation bar on the right side, type </w:t>
      </w:r>
      <w:r w:rsidRPr="002C0D3B">
        <w:rPr>
          <w:rFonts w:asciiTheme="majorHAnsi" w:hAnsiTheme="majorHAnsi"/>
          <w:b/>
        </w:rPr>
        <w:t xml:space="preserve">0.7 </w:t>
      </w:r>
      <w:r w:rsidRPr="002C0D3B">
        <w:rPr>
          <w:rFonts w:asciiTheme="majorHAnsi" w:hAnsiTheme="majorHAnsi"/>
        </w:rPr>
        <w:t xml:space="preserve">in the textbox for </w:t>
      </w:r>
      <w:r w:rsidRPr="002C0D3B">
        <w:rPr>
          <w:rFonts w:asciiTheme="majorHAnsi" w:hAnsiTheme="majorHAnsi"/>
          <w:b/>
        </w:rPr>
        <w:t>Fraction of rows in the first output dataset</w:t>
      </w:r>
      <w:r w:rsidRPr="002C0D3B">
        <w:rPr>
          <w:rFonts w:asciiTheme="majorHAnsi" w:hAnsiTheme="majorHAnsi"/>
        </w:rPr>
        <w:t xml:space="preserve"> and </w:t>
      </w:r>
      <w:r w:rsidRPr="002C0D3B">
        <w:rPr>
          <w:rFonts w:asciiTheme="majorHAnsi" w:hAnsiTheme="majorHAnsi"/>
          <w:b/>
        </w:rPr>
        <w:t xml:space="preserve">1234 </w:t>
      </w:r>
      <w:r w:rsidRPr="002C0D3B">
        <w:rPr>
          <w:rFonts w:asciiTheme="majorHAnsi" w:hAnsiTheme="majorHAnsi"/>
        </w:rPr>
        <w:t>in</w:t>
      </w:r>
      <w:r w:rsidRPr="002C0D3B">
        <w:rPr>
          <w:rFonts w:asciiTheme="majorHAnsi" w:hAnsiTheme="majorHAnsi"/>
          <w:b/>
        </w:rPr>
        <w:t xml:space="preserve"> Random seed </w:t>
      </w:r>
      <w:r w:rsidRPr="002C0D3B">
        <w:rPr>
          <w:rFonts w:asciiTheme="majorHAnsi" w:hAnsiTheme="majorHAnsi"/>
        </w:rPr>
        <w:t>textbox. Random seed is used to start the random process from the same seed every time the experiment is re-run.</w:t>
      </w:r>
    </w:p>
    <w:p w14:paraId="66EB7571" w14:textId="0B6BB889" w:rsidR="00AF3506" w:rsidRDefault="00AF2AE8" w:rsidP="0083373C">
      <w:pPr>
        <w:tabs>
          <w:tab w:val="left" w:pos="3960"/>
          <w:tab w:val="left" w:pos="9715"/>
        </w:tabs>
      </w:pPr>
      <w:r>
        <w:rPr>
          <w:noProof/>
        </w:rPr>
        <w:drawing>
          <wp:inline distT="0" distB="0" distL="0" distR="0" wp14:anchorId="3E931AF7" wp14:editId="7A074F9B">
            <wp:extent cx="5015614" cy="253799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5246" cy="2542867"/>
                    </a:xfrm>
                    <a:prstGeom prst="rect">
                      <a:avLst/>
                    </a:prstGeom>
                  </pic:spPr>
                </pic:pic>
              </a:graphicData>
            </a:graphic>
          </wp:inline>
        </w:drawing>
      </w:r>
    </w:p>
    <w:p w14:paraId="37837556" w14:textId="0FB2810C" w:rsidR="00E844CA" w:rsidRPr="005B0153" w:rsidRDefault="005B0153" w:rsidP="00F72AFE">
      <w:pPr>
        <w:pStyle w:val="ListParagraph"/>
        <w:numPr>
          <w:ilvl w:val="0"/>
          <w:numId w:val="39"/>
        </w:numPr>
        <w:rPr>
          <w:rFonts w:asciiTheme="majorHAnsi" w:hAnsiTheme="majorHAnsi"/>
        </w:rPr>
      </w:pPr>
      <w:r w:rsidRPr="002C0D3B">
        <w:rPr>
          <w:rFonts w:asciiTheme="majorHAnsi" w:hAnsiTheme="majorHAnsi"/>
        </w:rPr>
        <w:t xml:space="preserve">Now, on the left side navigation bar, </w:t>
      </w:r>
      <w:r>
        <w:rPr>
          <w:rFonts w:asciiTheme="majorHAnsi" w:hAnsiTheme="majorHAnsi"/>
        </w:rPr>
        <w:t>type</w:t>
      </w:r>
      <w:r w:rsidRPr="002C0D3B">
        <w:rPr>
          <w:rFonts w:asciiTheme="majorHAnsi" w:hAnsiTheme="majorHAnsi"/>
        </w:rPr>
        <w:t xml:space="preserve"> </w:t>
      </w:r>
      <w:r w:rsidRPr="002C0D3B">
        <w:rPr>
          <w:rFonts w:asciiTheme="majorHAnsi" w:hAnsiTheme="majorHAnsi"/>
          <w:b/>
        </w:rPr>
        <w:t>Machine Learning</w:t>
      </w:r>
      <w:r>
        <w:rPr>
          <w:rFonts w:asciiTheme="majorHAnsi" w:hAnsiTheme="majorHAnsi"/>
        </w:rPr>
        <w:t xml:space="preserve"> </w:t>
      </w:r>
      <w:r w:rsidRPr="002C0D3B">
        <w:rPr>
          <w:rFonts w:asciiTheme="majorHAnsi" w:hAnsiTheme="majorHAnsi"/>
        </w:rPr>
        <w:t xml:space="preserve">and under </w:t>
      </w:r>
      <w:r w:rsidRPr="002C0D3B">
        <w:rPr>
          <w:rFonts w:asciiTheme="majorHAnsi" w:hAnsiTheme="majorHAnsi"/>
          <w:b/>
        </w:rPr>
        <w:t xml:space="preserve">Initialize Model, Classification </w:t>
      </w:r>
      <w:r w:rsidRPr="002C0D3B">
        <w:rPr>
          <w:rFonts w:asciiTheme="majorHAnsi" w:hAnsiTheme="majorHAnsi"/>
        </w:rPr>
        <w:t>category</w:t>
      </w:r>
      <w:r w:rsidRPr="002C0D3B">
        <w:rPr>
          <w:rFonts w:asciiTheme="majorHAnsi" w:hAnsiTheme="majorHAnsi"/>
          <w:b/>
        </w:rPr>
        <w:t>,</w:t>
      </w:r>
      <w:r w:rsidRPr="002C0D3B">
        <w:rPr>
          <w:rFonts w:asciiTheme="majorHAnsi" w:hAnsiTheme="majorHAnsi"/>
        </w:rPr>
        <w:t xml:space="preserve"> drag/drop </w:t>
      </w:r>
      <w:r w:rsidRPr="002C0D3B">
        <w:rPr>
          <w:rFonts w:asciiTheme="majorHAnsi" w:hAnsiTheme="majorHAnsi"/>
          <w:b/>
        </w:rPr>
        <w:t xml:space="preserve">Two-Class Boosted Decision Tree </w:t>
      </w:r>
      <w:r w:rsidRPr="002C0D3B">
        <w:rPr>
          <w:rFonts w:asciiTheme="majorHAnsi" w:hAnsiTheme="majorHAnsi"/>
        </w:rPr>
        <w:t>module</w:t>
      </w:r>
      <w:r w:rsidRPr="002C0D3B">
        <w:rPr>
          <w:rFonts w:asciiTheme="majorHAnsi" w:hAnsiTheme="majorHAnsi"/>
          <w:b/>
        </w:rPr>
        <w:t xml:space="preserve"> </w:t>
      </w:r>
      <w:r w:rsidRPr="002C0D3B">
        <w:rPr>
          <w:rFonts w:asciiTheme="majorHAnsi" w:hAnsiTheme="majorHAnsi"/>
        </w:rPr>
        <w:t xml:space="preserve">on the experiment canvas. Next, under </w:t>
      </w:r>
      <w:r w:rsidRPr="002C0D3B">
        <w:rPr>
          <w:rFonts w:asciiTheme="majorHAnsi" w:hAnsiTheme="majorHAnsi"/>
          <w:b/>
        </w:rPr>
        <w:t xml:space="preserve">Train </w:t>
      </w:r>
      <w:r w:rsidRPr="002C0D3B">
        <w:rPr>
          <w:rFonts w:asciiTheme="majorHAnsi" w:hAnsiTheme="majorHAnsi"/>
        </w:rPr>
        <w:t xml:space="preserve">category, drag/drop </w:t>
      </w:r>
      <w:r w:rsidRPr="002C0D3B">
        <w:rPr>
          <w:rFonts w:asciiTheme="majorHAnsi" w:hAnsiTheme="majorHAnsi"/>
          <w:b/>
        </w:rPr>
        <w:t xml:space="preserve">Train Model. </w:t>
      </w:r>
      <w:r w:rsidRPr="002C0D3B">
        <w:rPr>
          <w:rFonts w:asciiTheme="majorHAnsi" w:hAnsiTheme="majorHAnsi"/>
        </w:rPr>
        <w:t xml:space="preserve">Connect </w:t>
      </w:r>
      <w:r w:rsidRPr="002C0D3B">
        <w:rPr>
          <w:rFonts w:asciiTheme="majorHAnsi" w:hAnsiTheme="majorHAnsi"/>
          <w:b/>
        </w:rPr>
        <w:t>Results dataset1</w:t>
      </w:r>
      <w:r w:rsidRPr="002C0D3B">
        <w:rPr>
          <w:rFonts w:asciiTheme="majorHAnsi" w:hAnsiTheme="majorHAnsi"/>
        </w:rPr>
        <w:t xml:space="preserve"> output port of </w:t>
      </w:r>
      <w:r w:rsidRPr="002C0D3B">
        <w:rPr>
          <w:rFonts w:asciiTheme="majorHAnsi" w:hAnsiTheme="majorHAnsi"/>
          <w:b/>
        </w:rPr>
        <w:t>Split</w:t>
      </w:r>
      <w:r w:rsidRPr="002C0D3B">
        <w:rPr>
          <w:rFonts w:asciiTheme="majorHAnsi" w:hAnsiTheme="majorHAnsi"/>
        </w:rPr>
        <w:t xml:space="preserve"> module to the </w:t>
      </w:r>
      <w:r w:rsidRPr="002C0D3B">
        <w:rPr>
          <w:rFonts w:asciiTheme="majorHAnsi" w:hAnsiTheme="majorHAnsi"/>
          <w:b/>
        </w:rPr>
        <w:t>Dataset</w:t>
      </w:r>
      <w:r w:rsidRPr="002C0D3B">
        <w:rPr>
          <w:rFonts w:asciiTheme="majorHAnsi" w:hAnsiTheme="majorHAnsi"/>
        </w:rPr>
        <w:t xml:space="preserve"> input of </w:t>
      </w:r>
      <w:r w:rsidRPr="002C0D3B">
        <w:rPr>
          <w:rFonts w:asciiTheme="majorHAnsi" w:hAnsiTheme="majorHAnsi"/>
          <w:b/>
        </w:rPr>
        <w:t xml:space="preserve">Train Model. </w:t>
      </w:r>
      <w:r w:rsidRPr="002C0D3B">
        <w:rPr>
          <w:rFonts w:asciiTheme="majorHAnsi" w:hAnsiTheme="majorHAnsi"/>
        </w:rPr>
        <w:t xml:space="preserve">Also, connect </w:t>
      </w:r>
      <w:r w:rsidRPr="002C0D3B">
        <w:rPr>
          <w:rFonts w:asciiTheme="majorHAnsi" w:hAnsiTheme="majorHAnsi"/>
          <w:b/>
        </w:rPr>
        <w:t>Untrained model</w:t>
      </w:r>
      <w:r w:rsidRPr="002C0D3B">
        <w:rPr>
          <w:rFonts w:asciiTheme="majorHAnsi" w:hAnsiTheme="majorHAnsi"/>
        </w:rPr>
        <w:t xml:space="preserve"> output port of </w:t>
      </w:r>
      <w:r w:rsidRPr="002C0D3B">
        <w:rPr>
          <w:rFonts w:asciiTheme="majorHAnsi" w:hAnsiTheme="majorHAnsi"/>
          <w:b/>
        </w:rPr>
        <w:t xml:space="preserve">Two-Class Boosted Decision Tree </w:t>
      </w:r>
      <w:r w:rsidRPr="002C0D3B">
        <w:rPr>
          <w:rFonts w:asciiTheme="majorHAnsi" w:hAnsiTheme="majorHAnsi"/>
        </w:rPr>
        <w:t xml:space="preserve">to the </w:t>
      </w:r>
      <w:r w:rsidRPr="002C0D3B">
        <w:rPr>
          <w:rFonts w:asciiTheme="majorHAnsi" w:hAnsiTheme="majorHAnsi"/>
          <w:b/>
        </w:rPr>
        <w:t>Untrained model</w:t>
      </w:r>
      <w:r w:rsidRPr="002C0D3B">
        <w:rPr>
          <w:rFonts w:asciiTheme="majorHAnsi" w:hAnsiTheme="majorHAnsi"/>
        </w:rPr>
        <w:t xml:space="preserve"> input port of </w:t>
      </w:r>
      <w:r w:rsidRPr="002C0D3B">
        <w:rPr>
          <w:rFonts w:asciiTheme="majorHAnsi" w:hAnsiTheme="majorHAnsi"/>
          <w:b/>
        </w:rPr>
        <w:t>Train Model.</w:t>
      </w:r>
    </w:p>
    <w:p w14:paraId="6DD6DA2B" w14:textId="359A9F13" w:rsidR="00AF3506" w:rsidRDefault="00E038BA" w:rsidP="005B0153">
      <w:pPr>
        <w:tabs>
          <w:tab w:val="left" w:pos="3960"/>
          <w:tab w:val="left" w:pos="9715"/>
        </w:tabs>
      </w:pPr>
      <w:r w:rsidRPr="00E038BA">
        <w:rPr>
          <w:noProof/>
        </w:rPr>
        <w:t xml:space="preserve"> </w:t>
      </w:r>
      <w:r w:rsidR="00EB1853">
        <w:rPr>
          <w:noProof/>
        </w:rPr>
        <w:drawing>
          <wp:inline distT="0" distB="0" distL="0" distR="0" wp14:anchorId="07D5724C" wp14:editId="228E91A5">
            <wp:extent cx="5014570" cy="255418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8358" cy="2556111"/>
                    </a:xfrm>
                    <a:prstGeom prst="rect">
                      <a:avLst/>
                    </a:prstGeom>
                  </pic:spPr>
                </pic:pic>
              </a:graphicData>
            </a:graphic>
          </wp:inline>
        </w:drawing>
      </w:r>
    </w:p>
    <w:p w14:paraId="4B8838F6" w14:textId="7506150E" w:rsidR="00BC08F4" w:rsidRDefault="005B0153" w:rsidP="00F72AFE">
      <w:pPr>
        <w:pStyle w:val="ListParagraph"/>
        <w:numPr>
          <w:ilvl w:val="0"/>
          <w:numId w:val="39"/>
        </w:numPr>
        <w:rPr>
          <w:noProof/>
        </w:rPr>
      </w:pPr>
      <w:r w:rsidRPr="005B0153">
        <w:rPr>
          <w:rFonts w:asciiTheme="majorHAnsi" w:hAnsiTheme="majorHAnsi"/>
        </w:rPr>
        <w:t xml:space="preserve">Click </w:t>
      </w:r>
      <w:r w:rsidRPr="005B0153">
        <w:rPr>
          <w:rFonts w:asciiTheme="majorHAnsi" w:hAnsiTheme="majorHAnsi"/>
          <w:b/>
        </w:rPr>
        <w:t xml:space="preserve">Train Model </w:t>
      </w:r>
      <w:r w:rsidRPr="005B0153">
        <w:rPr>
          <w:rFonts w:asciiTheme="majorHAnsi" w:hAnsiTheme="majorHAnsi"/>
        </w:rPr>
        <w:t xml:space="preserve">and on the Properties navigation bar on the right side, click </w:t>
      </w:r>
      <w:r w:rsidRPr="005B0153">
        <w:rPr>
          <w:rFonts w:asciiTheme="majorHAnsi" w:hAnsiTheme="majorHAnsi"/>
          <w:b/>
        </w:rPr>
        <w:t>Launch column selector</w:t>
      </w:r>
      <w:r w:rsidRPr="005B0153">
        <w:rPr>
          <w:rFonts w:asciiTheme="majorHAnsi" w:hAnsiTheme="majorHAnsi"/>
        </w:rPr>
        <w:t xml:space="preserve">, select </w:t>
      </w:r>
      <w:r w:rsidRPr="005B0153">
        <w:rPr>
          <w:rFonts w:asciiTheme="majorHAnsi" w:hAnsiTheme="majorHAnsi"/>
          <w:b/>
        </w:rPr>
        <w:t>Column names</w:t>
      </w:r>
      <w:r w:rsidRPr="005B0153">
        <w:rPr>
          <w:rFonts w:asciiTheme="majorHAnsi" w:hAnsiTheme="majorHAnsi"/>
        </w:rPr>
        <w:t xml:space="preserve"> in the first drop down menu and type or select </w:t>
      </w:r>
      <w:r w:rsidRPr="005B0153">
        <w:rPr>
          <w:rFonts w:asciiTheme="majorHAnsi" w:hAnsiTheme="majorHAnsi"/>
          <w:b/>
        </w:rPr>
        <w:t>Churn_</w:t>
      </w:r>
      <w:r w:rsidRPr="005B0153">
        <w:rPr>
          <w:rFonts w:asciiTheme="majorHAnsi" w:hAnsiTheme="majorHAnsi"/>
        </w:rPr>
        <w:t xml:space="preserve"> in the textbox and click the check mark at the lower right corner. </w:t>
      </w:r>
    </w:p>
    <w:p w14:paraId="09768B77" w14:textId="1AB679ED" w:rsidR="00AF3506" w:rsidRDefault="005E64BC" w:rsidP="005B0153">
      <w:pPr>
        <w:tabs>
          <w:tab w:val="left" w:pos="3960"/>
          <w:tab w:val="left" w:pos="9715"/>
        </w:tabs>
        <w:rPr>
          <w:noProof/>
        </w:rPr>
      </w:pPr>
      <w:r>
        <w:rPr>
          <w:noProof/>
        </w:rPr>
        <w:lastRenderedPageBreak/>
        <w:drawing>
          <wp:inline distT="0" distB="0" distL="0" distR="0" wp14:anchorId="0781A1CA" wp14:editId="1E0148B7">
            <wp:extent cx="5021885" cy="2543957"/>
            <wp:effectExtent l="0" t="0" r="762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1770" cy="2548964"/>
                    </a:xfrm>
                    <a:prstGeom prst="rect">
                      <a:avLst/>
                    </a:prstGeom>
                  </pic:spPr>
                </pic:pic>
              </a:graphicData>
            </a:graphic>
          </wp:inline>
        </w:drawing>
      </w:r>
    </w:p>
    <w:p w14:paraId="7C9269C8" w14:textId="77777777" w:rsidR="005B0153" w:rsidRPr="00DF21B1" w:rsidRDefault="005B0153" w:rsidP="00F72AFE">
      <w:pPr>
        <w:pStyle w:val="ListParagraph"/>
        <w:numPr>
          <w:ilvl w:val="0"/>
          <w:numId w:val="39"/>
        </w:numPr>
        <w:rPr>
          <w:rFonts w:asciiTheme="majorHAnsi" w:hAnsiTheme="majorHAnsi"/>
        </w:rPr>
      </w:pPr>
      <w:r w:rsidRPr="00AA4C7B">
        <w:rPr>
          <w:rFonts w:asciiTheme="majorHAnsi" w:hAnsiTheme="majorHAnsi"/>
        </w:rPr>
        <w:t>Type</w:t>
      </w:r>
      <w:r>
        <w:rPr>
          <w:rFonts w:asciiTheme="majorHAnsi" w:hAnsiTheme="majorHAnsi"/>
        </w:rPr>
        <w:t xml:space="preserve"> </w:t>
      </w:r>
      <w:r w:rsidRPr="00AA4C7B">
        <w:rPr>
          <w:rFonts w:asciiTheme="majorHAnsi" w:hAnsiTheme="majorHAnsi"/>
          <w:b/>
        </w:rPr>
        <w:t xml:space="preserve">Score </w:t>
      </w:r>
      <w:r>
        <w:rPr>
          <w:rFonts w:asciiTheme="majorHAnsi" w:hAnsiTheme="majorHAnsi"/>
          <w:b/>
        </w:rPr>
        <w:t xml:space="preserve">Model </w:t>
      </w:r>
      <w:r>
        <w:rPr>
          <w:rFonts w:asciiTheme="majorHAnsi" w:hAnsiTheme="majorHAnsi"/>
        </w:rPr>
        <w:t xml:space="preserve">in the search box on the left navigation pane and drag/drop the module to the experiment canvas. Double click that module and type </w:t>
      </w:r>
      <w:r>
        <w:rPr>
          <w:rFonts w:asciiTheme="majorHAnsi" w:hAnsiTheme="majorHAnsi"/>
          <w:b/>
        </w:rPr>
        <w:t>Training</w:t>
      </w:r>
      <w:r>
        <w:rPr>
          <w:rFonts w:asciiTheme="majorHAnsi" w:hAnsiTheme="majorHAnsi"/>
        </w:rPr>
        <w:t xml:space="preserve"> in the Label box (use the arrow to unhide the label). Connect </w:t>
      </w:r>
      <w:r w:rsidRPr="00AA4C7B">
        <w:rPr>
          <w:rFonts w:asciiTheme="majorHAnsi" w:hAnsiTheme="majorHAnsi"/>
          <w:b/>
        </w:rPr>
        <w:t>Trained model</w:t>
      </w:r>
      <w:r>
        <w:rPr>
          <w:rFonts w:asciiTheme="majorHAnsi" w:hAnsiTheme="majorHAnsi"/>
        </w:rPr>
        <w:t xml:space="preserve"> output of </w:t>
      </w:r>
      <w:r w:rsidRPr="00AA4C7B">
        <w:rPr>
          <w:rFonts w:asciiTheme="majorHAnsi" w:hAnsiTheme="majorHAnsi"/>
          <w:b/>
        </w:rPr>
        <w:t>Train Model</w:t>
      </w:r>
      <w:r>
        <w:rPr>
          <w:rFonts w:asciiTheme="majorHAnsi" w:hAnsiTheme="majorHAnsi"/>
          <w:b/>
        </w:rPr>
        <w:t xml:space="preserve"> </w:t>
      </w:r>
      <w:r>
        <w:rPr>
          <w:rFonts w:asciiTheme="majorHAnsi" w:hAnsiTheme="majorHAnsi"/>
        </w:rPr>
        <w:t xml:space="preserve">module to the </w:t>
      </w:r>
      <w:r w:rsidRPr="00AA4C7B">
        <w:rPr>
          <w:rFonts w:asciiTheme="majorHAnsi" w:hAnsiTheme="majorHAnsi"/>
          <w:b/>
        </w:rPr>
        <w:t>Trained model</w:t>
      </w:r>
      <w:r>
        <w:rPr>
          <w:rFonts w:asciiTheme="majorHAnsi" w:hAnsiTheme="majorHAnsi"/>
          <w:b/>
        </w:rPr>
        <w:t xml:space="preserve"> </w:t>
      </w:r>
      <w:r>
        <w:rPr>
          <w:rFonts w:asciiTheme="majorHAnsi" w:hAnsiTheme="majorHAnsi"/>
        </w:rPr>
        <w:t xml:space="preserve">input of </w:t>
      </w:r>
      <w:r>
        <w:rPr>
          <w:rFonts w:asciiTheme="majorHAnsi" w:hAnsiTheme="majorHAnsi"/>
          <w:b/>
        </w:rPr>
        <w:t>Score Model</w:t>
      </w:r>
      <w:r>
        <w:rPr>
          <w:rFonts w:asciiTheme="majorHAnsi" w:hAnsiTheme="majorHAnsi"/>
        </w:rPr>
        <w:t xml:space="preserve"> module. Next, connect </w:t>
      </w:r>
      <w:r>
        <w:rPr>
          <w:rFonts w:asciiTheme="majorHAnsi" w:hAnsiTheme="majorHAnsi"/>
          <w:b/>
        </w:rPr>
        <w:t xml:space="preserve">Results dataset1 </w:t>
      </w:r>
      <w:r>
        <w:rPr>
          <w:rFonts w:asciiTheme="majorHAnsi" w:hAnsiTheme="majorHAnsi"/>
        </w:rPr>
        <w:t xml:space="preserve">output port from the </w:t>
      </w:r>
      <w:r w:rsidRPr="00B74F6F">
        <w:rPr>
          <w:rFonts w:asciiTheme="majorHAnsi" w:hAnsiTheme="majorHAnsi"/>
          <w:b/>
        </w:rPr>
        <w:t>Split</w:t>
      </w:r>
      <w:r>
        <w:rPr>
          <w:rFonts w:asciiTheme="majorHAnsi" w:hAnsiTheme="majorHAnsi"/>
        </w:rPr>
        <w:t xml:space="preserve"> module to </w:t>
      </w:r>
      <w:r w:rsidRPr="00AA4C7B">
        <w:rPr>
          <w:rFonts w:asciiTheme="majorHAnsi" w:hAnsiTheme="majorHAnsi"/>
          <w:b/>
        </w:rPr>
        <w:t>Dataset</w:t>
      </w:r>
      <w:r>
        <w:rPr>
          <w:rFonts w:asciiTheme="majorHAnsi" w:hAnsiTheme="majorHAnsi"/>
          <w:b/>
        </w:rPr>
        <w:t xml:space="preserve"> </w:t>
      </w:r>
      <w:r>
        <w:rPr>
          <w:rFonts w:asciiTheme="majorHAnsi" w:hAnsiTheme="majorHAnsi"/>
        </w:rPr>
        <w:t xml:space="preserve">input port of </w:t>
      </w:r>
      <w:r>
        <w:rPr>
          <w:rFonts w:asciiTheme="majorHAnsi" w:hAnsiTheme="majorHAnsi"/>
          <w:b/>
        </w:rPr>
        <w:t xml:space="preserve">Score Model </w:t>
      </w:r>
      <w:r>
        <w:rPr>
          <w:rFonts w:asciiTheme="majorHAnsi" w:hAnsiTheme="majorHAnsi"/>
        </w:rPr>
        <w:t xml:space="preserve">module and click </w:t>
      </w:r>
      <w:r w:rsidRPr="00AA4C7B">
        <w:rPr>
          <w:rFonts w:asciiTheme="majorHAnsi" w:hAnsiTheme="majorHAnsi"/>
          <w:b/>
        </w:rPr>
        <w:t>Run</w:t>
      </w:r>
      <w:r>
        <w:rPr>
          <w:rFonts w:asciiTheme="majorHAnsi" w:hAnsiTheme="majorHAnsi"/>
          <w:b/>
        </w:rPr>
        <w:t xml:space="preserve"> </w:t>
      </w:r>
      <w:r>
        <w:rPr>
          <w:rFonts w:asciiTheme="majorHAnsi" w:hAnsiTheme="majorHAnsi"/>
        </w:rPr>
        <w:t>at the bottom menu bar.</w:t>
      </w:r>
    </w:p>
    <w:p w14:paraId="75451B37" w14:textId="5F4FD3FB" w:rsidR="00D63497" w:rsidRDefault="001A294A" w:rsidP="005B0153">
      <w:pPr>
        <w:tabs>
          <w:tab w:val="left" w:pos="3960"/>
          <w:tab w:val="left" w:pos="9715"/>
        </w:tabs>
      </w:pPr>
      <w:r>
        <w:rPr>
          <w:noProof/>
        </w:rPr>
        <w:drawing>
          <wp:inline distT="0" distB="0" distL="0" distR="0" wp14:anchorId="00E2FA09" wp14:editId="12ADF818">
            <wp:extent cx="4999939" cy="2530062"/>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4183" cy="2532210"/>
                    </a:xfrm>
                    <a:prstGeom prst="rect">
                      <a:avLst/>
                    </a:prstGeom>
                  </pic:spPr>
                </pic:pic>
              </a:graphicData>
            </a:graphic>
          </wp:inline>
        </w:drawing>
      </w:r>
    </w:p>
    <w:p w14:paraId="7D344241" w14:textId="0C97D500" w:rsidR="004F26AE" w:rsidRPr="00554F03" w:rsidRDefault="00554F03" w:rsidP="00F72AFE">
      <w:pPr>
        <w:pStyle w:val="ListParagraph"/>
        <w:numPr>
          <w:ilvl w:val="0"/>
          <w:numId w:val="40"/>
        </w:numPr>
        <w:rPr>
          <w:rFonts w:asciiTheme="majorHAnsi" w:hAnsiTheme="majorHAnsi"/>
        </w:rPr>
      </w:pPr>
      <w:r w:rsidRPr="00BC08F4">
        <w:rPr>
          <w:rFonts w:asciiTheme="majorHAnsi" w:hAnsiTheme="majorHAnsi"/>
        </w:rPr>
        <w:t xml:space="preserve">Make sure all modules have green check marks and experiment is finished. Right click </w:t>
      </w:r>
      <w:r w:rsidRPr="00BC08F4">
        <w:rPr>
          <w:rFonts w:asciiTheme="majorHAnsi" w:hAnsiTheme="majorHAnsi"/>
          <w:b/>
        </w:rPr>
        <w:t xml:space="preserve">Scored dataset </w:t>
      </w:r>
      <w:r w:rsidRPr="00BC08F4">
        <w:rPr>
          <w:rFonts w:asciiTheme="majorHAnsi" w:hAnsiTheme="majorHAnsi"/>
        </w:rPr>
        <w:t xml:space="preserve">output port of </w:t>
      </w:r>
      <w:r w:rsidRPr="00BC08F4">
        <w:rPr>
          <w:rFonts w:asciiTheme="majorHAnsi" w:hAnsiTheme="majorHAnsi"/>
          <w:b/>
        </w:rPr>
        <w:t xml:space="preserve">Score Model / Training </w:t>
      </w:r>
      <w:r w:rsidRPr="00BC08F4">
        <w:rPr>
          <w:rFonts w:asciiTheme="majorHAnsi" w:hAnsiTheme="majorHAnsi"/>
        </w:rPr>
        <w:t xml:space="preserve">and select </w:t>
      </w:r>
      <w:r>
        <w:rPr>
          <w:rFonts w:asciiTheme="majorHAnsi" w:hAnsiTheme="majorHAnsi"/>
          <w:b/>
        </w:rPr>
        <w:t>View Results</w:t>
      </w:r>
      <w:r w:rsidRPr="00BC08F4">
        <w:rPr>
          <w:rFonts w:asciiTheme="majorHAnsi" w:hAnsiTheme="majorHAnsi"/>
        </w:rPr>
        <w:t xml:space="preserve">. In the output page, scroll right to the end and observe the </w:t>
      </w:r>
      <w:r w:rsidRPr="00BC08F4">
        <w:rPr>
          <w:rFonts w:asciiTheme="majorHAnsi" w:hAnsiTheme="majorHAnsi"/>
          <w:b/>
        </w:rPr>
        <w:t xml:space="preserve">Scored Labels </w:t>
      </w:r>
      <w:r w:rsidRPr="00BC08F4">
        <w:rPr>
          <w:rFonts w:asciiTheme="majorHAnsi" w:hAnsiTheme="majorHAnsi"/>
        </w:rPr>
        <w:t xml:space="preserve">and </w:t>
      </w:r>
      <w:r w:rsidRPr="00BC08F4">
        <w:rPr>
          <w:rFonts w:asciiTheme="majorHAnsi" w:hAnsiTheme="majorHAnsi"/>
          <w:b/>
        </w:rPr>
        <w:t xml:space="preserve">Scored Probabilities </w:t>
      </w:r>
      <w:r w:rsidRPr="00BC08F4">
        <w:rPr>
          <w:rFonts w:asciiTheme="majorHAnsi" w:hAnsiTheme="majorHAnsi"/>
        </w:rPr>
        <w:t xml:space="preserve">columns. These are the predictions that the trained model has made on the top 100 training dataset rows. Scroll down and compare </w:t>
      </w:r>
      <w:r w:rsidRPr="00BC08F4">
        <w:rPr>
          <w:rFonts w:asciiTheme="majorHAnsi" w:hAnsiTheme="majorHAnsi"/>
          <w:b/>
        </w:rPr>
        <w:t xml:space="preserve">Churn_ </w:t>
      </w:r>
      <w:r w:rsidRPr="00BC08F4">
        <w:rPr>
          <w:rFonts w:asciiTheme="majorHAnsi" w:hAnsiTheme="majorHAnsi"/>
        </w:rPr>
        <w:t xml:space="preserve">column with </w:t>
      </w:r>
      <w:r w:rsidRPr="00BC08F4">
        <w:rPr>
          <w:rFonts w:asciiTheme="majorHAnsi" w:hAnsiTheme="majorHAnsi"/>
          <w:b/>
        </w:rPr>
        <w:t xml:space="preserve">Scored Labels </w:t>
      </w:r>
      <w:r w:rsidRPr="00BC08F4">
        <w:rPr>
          <w:rFonts w:asciiTheme="majorHAnsi" w:hAnsiTheme="majorHAnsi"/>
        </w:rPr>
        <w:t xml:space="preserve">column to identify any false positives and false negatives. </w:t>
      </w:r>
      <w:r>
        <w:rPr>
          <w:rFonts w:asciiTheme="majorHAnsi" w:hAnsiTheme="majorHAnsi"/>
        </w:rPr>
        <w:t xml:space="preserve">You will mostly find correct classifications where Churn_ and Scored Labels columns have the same value. </w:t>
      </w:r>
      <w:r w:rsidRPr="00BC08F4">
        <w:rPr>
          <w:rFonts w:asciiTheme="majorHAnsi" w:hAnsiTheme="majorHAnsi"/>
        </w:rPr>
        <w:t>We will look into the classification error (false positives and false negatives) in the Performance Evaluation section. Close th</w:t>
      </w:r>
      <w:r>
        <w:rPr>
          <w:rFonts w:asciiTheme="majorHAnsi" w:hAnsiTheme="majorHAnsi"/>
        </w:rPr>
        <w:t>e page using the close button on</w:t>
      </w:r>
      <w:r w:rsidRPr="00BC08F4">
        <w:rPr>
          <w:rFonts w:asciiTheme="majorHAnsi" w:hAnsiTheme="majorHAnsi"/>
        </w:rPr>
        <w:t xml:space="preserve"> the upper right corner.</w:t>
      </w:r>
    </w:p>
    <w:p w14:paraId="3FA30D71" w14:textId="0F5A27B1" w:rsidR="00BC08F4" w:rsidRDefault="008F20B2" w:rsidP="00554F03">
      <w:pPr>
        <w:tabs>
          <w:tab w:val="left" w:pos="3960"/>
          <w:tab w:val="left" w:pos="9715"/>
        </w:tabs>
        <w:rPr>
          <w:noProof/>
        </w:rPr>
      </w:pPr>
      <w:r>
        <w:rPr>
          <w:noProof/>
        </w:rPr>
        <w:lastRenderedPageBreak/>
        <w:drawing>
          <wp:inline distT="0" distB="0" distL="0" distR="0" wp14:anchorId="10B17CE8" wp14:editId="77FC0F53">
            <wp:extent cx="5014570" cy="2550002"/>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18755" cy="2552130"/>
                    </a:xfrm>
                    <a:prstGeom prst="rect">
                      <a:avLst/>
                    </a:prstGeom>
                  </pic:spPr>
                </pic:pic>
              </a:graphicData>
            </a:graphic>
          </wp:inline>
        </w:drawing>
      </w:r>
    </w:p>
    <w:p w14:paraId="58575753" w14:textId="77777777" w:rsidR="00554F03" w:rsidRPr="00BC08F4" w:rsidRDefault="00554F03" w:rsidP="00F72AFE">
      <w:pPr>
        <w:pStyle w:val="ListParagraph"/>
        <w:numPr>
          <w:ilvl w:val="0"/>
          <w:numId w:val="41"/>
        </w:numPr>
        <w:rPr>
          <w:rFonts w:asciiTheme="majorHAnsi" w:hAnsiTheme="majorHAnsi"/>
        </w:rPr>
      </w:pPr>
      <w:r w:rsidRPr="00BC08F4">
        <w:rPr>
          <w:rFonts w:asciiTheme="majorHAnsi" w:hAnsiTheme="majorHAnsi"/>
        </w:rPr>
        <w:t xml:space="preserve">For testing, search for </w:t>
      </w:r>
      <w:r w:rsidRPr="00BC08F4">
        <w:rPr>
          <w:rFonts w:asciiTheme="majorHAnsi" w:hAnsiTheme="majorHAnsi"/>
          <w:b/>
        </w:rPr>
        <w:t>Score Model</w:t>
      </w:r>
      <w:r w:rsidRPr="00BC08F4">
        <w:rPr>
          <w:rFonts w:asciiTheme="majorHAnsi" w:hAnsiTheme="majorHAnsi"/>
        </w:rPr>
        <w:t xml:space="preserve"> module again and drag/drop on the experiment. Double click the module and type </w:t>
      </w:r>
      <w:r w:rsidRPr="00BC08F4">
        <w:rPr>
          <w:rFonts w:asciiTheme="majorHAnsi" w:hAnsiTheme="majorHAnsi"/>
          <w:b/>
        </w:rPr>
        <w:t>Testing</w:t>
      </w:r>
      <w:r w:rsidRPr="00BC08F4">
        <w:rPr>
          <w:rFonts w:asciiTheme="majorHAnsi" w:hAnsiTheme="majorHAnsi"/>
        </w:rPr>
        <w:t xml:space="preserve"> in the Label box. Connect the </w:t>
      </w:r>
      <w:r w:rsidRPr="00BC08F4">
        <w:rPr>
          <w:rFonts w:asciiTheme="majorHAnsi" w:hAnsiTheme="majorHAnsi"/>
          <w:b/>
        </w:rPr>
        <w:t xml:space="preserve">Results dataset2 </w:t>
      </w:r>
      <w:r w:rsidRPr="00BC08F4">
        <w:rPr>
          <w:rFonts w:asciiTheme="majorHAnsi" w:hAnsiTheme="majorHAnsi"/>
        </w:rPr>
        <w:t>output of the</w:t>
      </w:r>
      <w:r w:rsidRPr="00BC08F4">
        <w:rPr>
          <w:rFonts w:asciiTheme="majorHAnsi" w:hAnsiTheme="majorHAnsi"/>
          <w:b/>
        </w:rPr>
        <w:t xml:space="preserve"> Split </w:t>
      </w:r>
      <w:r w:rsidRPr="00BC08F4">
        <w:rPr>
          <w:rFonts w:asciiTheme="majorHAnsi" w:hAnsiTheme="majorHAnsi"/>
        </w:rPr>
        <w:t>module</w:t>
      </w:r>
      <w:r w:rsidRPr="00BC08F4">
        <w:rPr>
          <w:rFonts w:asciiTheme="majorHAnsi" w:hAnsiTheme="majorHAnsi"/>
          <w:b/>
        </w:rPr>
        <w:t xml:space="preserve"> </w:t>
      </w:r>
      <w:r w:rsidRPr="00BC08F4">
        <w:rPr>
          <w:rFonts w:asciiTheme="majorHAnsi" w:hAnsiTheme="majorHAnsi"/>
        </w:rPr>
        <w:t xml:space="preserve">to </w:t>
      </w:r>
      <w:r w:rsidRPr="00BC08F4">
        <w:rPr>
          <w:rFonts w:asciiTheme="majorHAnsi" w:hAnsiTheme="majorHAnsi"/>
          <w:b/>
        </w:rPr>
        <w:t xml:space="preserve">Dataset </w:t>
      </w:r>
      <w:r w:rsidRPr="00BC08F4">
        <w:rPr>
          <w:rFonts w:asciiTheme="majorHAnsi" w:hAnsiTheme="majorHAnsi"/>
        </w:rPr>
        <w:t xml:space="preserve">input of </w:t>
      </w:r>
      <w:r w:rsidRPr="00BC08F4">
        <w:rPr>
          <w:rFonts w:asciiTheme="majorHAnsi" w:hAnsiTheme="majorHAnsi"/>
          <w:b/>
        </w:rPr>
        <w:t>Score Model - Testing</w:t>
      </w:r>
      <w:r w:rsidRPr="00BC08F4">
        <w:rPr>
          <w:rFonts w:asciiTheme="majorHAnsi" w:hAnsiTheme="majorHAnsi"/>
        </w:rPr>
        <w:t xml:space="preserve">. Now, connect the </w:t>
      </w:r>
      <w:r w:rsidRPr="00BC08F4">
        <w:rPr>
          <w:rFonts w:asciiTheme="majorHAnsi" w:hAnsiTheme="majorHAnsi"/>
          <w:b/>
        </w:rPr>
        <w:t xml:space="preserve">Trained model </w:t>
      </w:r>
      <w:r w:rsidRPr="00BC08F4">
        <w:rPr>
          <w:rFonts w:asciiTheme="majorHAnsi" w:hAnsiTheme="majorHAnsi"/>
        </w:rPr>
        <w:t xml:space="preserve">output of </w:t>
      </w:r>
      <w:r w:rsidRPr="00BC08F4">
        <w:rPr>
          <w:rFonts w:asciiTheme="majorHAnsi" w:hAnsiTheme="majorHAnsi"/>
          <w:b/>
        </w:rPr>
        <w:t>Train Model</w:t>
      </w:r>
      <w:r w:rsidRPr="00BC08F4">
        <w:rPr>
          <w:rFonts w:asciiTheme="majorHAnsi" w:hAnsiTheme="majorHAnsi"/>
        </w:rPr>
        <w:t xml:space="preserve"> to </w:t>
      </w:r>
      <w:r w:rsidRPr="00BC08F4">
        <w:rPr>
          <w:rFonts w:asciiTheme="majorHAnsi" w:hAnsiTheme="majorHAnsi"/>
          <w:b/>
        </w:rPr>
        <w:t xml:space="preserve">Trained model </w:t>
      </w:r>
      <w:r w:rsidRPr="00BC08F4">
        <w:rPr>
          <w:rFonts w:asciiTheme="majorHAnsi" w:hAnsiTheme="majorHAnsi"/>
        </w:rPr>
        <w:t xml:space="preserve">input of </w:t>
      </w:r>
      <w:r w:rsidRPr="00BC08F4">
        <w:rPr>
          <w:rFonts w:asciiTheme="majorHAnsi" w:hAnsiTheme="majorHAnsi"/>
          <w:b/>
        </w:rPr>
        <w:t xml:space="preserve">Score Model / Testing </w:t>
      </w:r>
      <w:r w:rsidRPr="00BC08F4">
        <w:rPr>
          <w:rFonts w:asciiTheme="majorHAnsi" w:hAnsiTheme="majorHAnsi"/>
        </w:rPr>
        <w:t xml:space="preserve">and </w:t>
      </w:r>
      <w:r w:rsidRPr="00BC08F4">
        <w:rPr>
          <w:rFonts w:asciiTheme="majorHAnsi" w:hAnsiTheme="majorHAnsi"/>
          <w:b/>
        </w:rPr>
        <w:t xml:space="preserve">Run </w:t>
      </w:r>
      <w:r w:rsidRPr="00BC08F4">
        <w:rPr>
          <w:rFonts w:asciiTheme="majorHAnsi" w:hAnsiTheme="majorHAnsi"/>
        </w:rPr>
        <w:t>the experiment.</w:t>
      </w:r>
    </w:p>
    <w:p w14:paraId="559FF4E2" w14:textId="793D87FA" w:rsidR="00F539D3" w:rsidRDefault="006E7C68" w:rsidP="00554F03">
      <w:r>
        <w:rPr>
          <w:noProof/>
        </w:rPr>
        <w:drawing>
          <wp:inline distT="0" distB="0" distL="0" distR="0" wp14:anchorId="489688FE" wp14:editId="4A21B022">
            <wp:extent cx="5025542" cy="2552789"/>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2202" cy="2556172"/>
                    </a:xfrm>
                    <a:prstGeom prst="rect">
                      <a:avLst/>
                    </a:prstGeom>
                  </pic:spPr>
                </pic:pic>
              </a:graphicData>
            </a:graphic>
          </wp:inline>
        </w:drawing>
      </w:r>
    </w:p>
    <w:p w14:paraId="3B4C8898" w14:textId="36B8377B" w:rsidR="006E7C68" w:rsidRPr="00554F03" w:rsidRDefault="00554F03" w:rsidP="00F72AFE">
      <w:pPr>
        <w:pStyle w:val="ListParagraph"/>
        <w:numPr>
          <w:ilvl w:val="0"/>
          <w:numId w:val="41"/>
        </w:numPr>
        <w:rPr>
          <w:rFonts w:asciiTheme="majorHAnsi" w:hAnsiTheme="majorHAnsi"/>
        </w:rPr>
      </w:pPr>
      <w:r w:rsidRPr="00554F03">
        <w:rPr>
          <w:rFonts w:asciiTheme="majorHAnsi" w:hAnsiTheme="majorHAnsi"/>
        </w:rPr>
        <w:t>Right</w:t>
      </w:r>
      <w:r w:rsidRPr="002F42EE">
        <w:rPr>
          <w:rFonts w:asciiTheme="majorHAnsi" w:hAnsiTheme="majorHAnsi"/>
        </w:rPr>
        <w:t xml:space="preserve"> click </w:t>
      </w:r>
      <w:r w:rsidRPr="002F42EE">
        <w:rPr>
          <w:rFonts w:asciiTheme="majorHAnsi" w:hAnsiTheme="majorHAnsi"/>
          <w:b/>
        </w:rPr>
        <w:t xml:space="preserve">Scored dataset </w:t>
      </w:r>
      <w:r w:rsidRPr="002F42EE">
        <w:rPr>
          <w:rFonts w:asciiTheme="majorHAnsi" w:hAnsiTheme="majorHAnsi"/>
        </w:rPr>
        <w:t xml:space="preserve">output port of </w:t>
      </w:r>
      <w:r>
        <w:rPr>
          <w:rFonts w:asciiTheme="majorHAnsi" w:hAnsiTheme="majorHAnsi"/>
          <w:b/>
        </w:rPr>
        <w:t xml:space="preserve">Score Model </w:t>
      </w:r>
      <w:r w:rsidRPr="002F42EE">
        <w:rPr>
          <w:rFonts w:asciiTheme="majorHAnsi" w:hAnsiTheme="majorHAnsi"/>
          <w:b/>
        </w:rPr>
        <w:t xml:space="preserve">– Testing </w:t>
      </w:r>
      <w:r w:rsidRPr="002F42EE">
        <w:rPr>
          <w:rFonts w:asciiTheme="majorHAnsi" w:hAnsiTheme="majorHAnsi"/>
        </w:rPr>
        <w:t xml:space="preserve">and select </w:t>
      </w:r>
      <w:r>
        <w:rPr>
          <w:rFonts w:asciiTheme="majorHAnsi" w:hAnsiTheme="majorHAnsi"/>
          <w:b/>
        </w:rPr>
        <w:t>View Results</w:t>
      </w:r>
      <w:r w:rsidRPr="002F42EE">
        <w:rPr>
          <w:rFonts w:asciiTheme="majorHAnsi" w:hAnsiTheme="majorHAnsi"/>
        </w:rPr>
        <w:t xml:space="preserve">. In the output page, scroll right to the end of the page </w:t>
      </w:r>
      <w:r>
        <w:rPr>
          <w:rFonts w:asciiTheme="majorHAnsi" w:hAnsiTheme="majorHAnsi"/>
        </w:rPr>
        <w:t>to o</w:t>
      </w:r>
      <w:r w:rsidRPr="002F42EE">
        <w:rPr>
          <w:rFonts w:asciiTheme="majorHAnsi" w:hAnsiTheme="majorHAnsi"/>
        </w:rPr>
        <w:t xml:space="preserve">bserve the </w:t>
      </w:r>
      <w:r w:rsidRPr="002F42EE">
        <w:rPr>
          <w:rFonts w:asciiTheme="majorHAnsi" w:hAnsiTheme="majorHAnsi"/>
          <w:b/>
        </w:rPr>
        <w:t xml:space="preserve">Scored Labels </w:t>
      </w:r>
      <w:r w:rsidRPr="002F42EE">
        <w:rPr>
          <w:rFonts w:asciiTheme="majorHAnsi" w:hAnsiTheme="majorHAnsi"/>
        </w:rPr>
        <w:t xml:space="preserve">and </w:t>
      </w:r>
      <w:r w:rsidRPr="002F42EE">
        <w:rPr>
          <w:rFonts w:asciiTheme="majorHAnsi" w:hAnsiTheme="majorHAnsi"/>
          <w:b/>
        </w:rPr>
        <w:t xml:space="preserve">Scored Probabilities </w:t>
      </w:r>
      <w:r w:rsidRPr="002F42EE">
        <w:rPr>
          <w:rFonts w:asciiTheme="majorHAnsi" w:hAnsiTheme="majorHAnsi"/>
        </w:rPr>
        <w:t>columns. These are the predictions</w:t>
      </w:r>
      <w:r>
        <w:rPr>
          <w:rFonts w:asciiTheme="majorHAnsi" w:hAnsiTheme="majorHAnsi"/>
        </w:rPr>
        <w:t xml:space="preserve"> that the trained model has made</w:t>
      </w:r>
      <w:r w:rsidRPr="002F42EE">
        <w:rPr>
          <w:rFonts w:asciiTheme="majorHAnsi" w:hAnsiTheme="majorHAnsi"/>
        </w:rPr>
        <w:t xml:space="preserve"> on the test dataset. Scroll down and compare </w:t>
      </w:r>
      <w:r w:rsidRPr="002F42EE">
        <w:rPr>
          <w:rFonts w:asciiTheme="majorHAnsi" w:hAnsiTheme="majorHAnsi"/>
          <w:b/>
        </w:rPr>
        <w:t xml:space="preserve">Churn_ </w:t>
      </w:r>
      <w:r w:rsidRPr="002F42EE">
        <w:rPr>
          <w:rFonts w:asciiTheme="majorHAnsi" w:hAnsiTheme="majorHAnsi"/>
        </w:rPr>
        <w:t xml:space="preserve">column with </w:t>
      </w:r>
      <w:r w:rsidRPr="002F42EE">
        <w:rPr>
          <w:rFonts w:asciiTheme="majorHAnsi" w:hAnsiTheme="majorHAnsi"/>
          <w:b/>
        </w:rPr>
        <w:t xml:space="preserve">Scored Labels </w:t>
      </w:r>
      <w:r w:rsidRPr="002F42EE">
        <w:rPr>
          <w:rFonts w:asciiTheme="majorHAnsi" w:hAnsiTheme="majorHAnsi"/>
        </w:rPr>
        <w:t xml:space="preserve">column to identify any false positives and false negatives. You will find </w:t>
      </w:r>
      <w:r>
        <w:rPr>
          <w:rFonts w:asciiTheme="majorHAnsi" w:hAnsiTheme="majorHAnsi"/>
        </w:rPr>
        <w:t xml:space="preserve">that the 4th row is </w:t>
      </w:r>
      <w:r w:rsidRPr="002F42EE">
        <w:rPr>
          <w:rFonts w:asciiTheme="majorHAnsi" w:hAnsiTheme="majorHAnsi"/>
        </w:rPr>
        <w:t xml:space="preserve">misclassified as </w:t>
      </w:r>
      <w:r>
        <w:rPr>
          <w:rFonts w:asciiTheme="majorHAnsi" w:hAnsiTheme="majorHAnsi"/>
          <w:b/>
        </w:rPr>
        <w:t xml:space="preserve">TRUE </w:t>
      </w:r>
      <w:r>
        <w:rPr>
          <w:rFonts w:asciiTheme="majorHAnsi" w:hAnsiTheme="majorHAnsi"/>
        </w:rPr>
        <w:t xml:space="preserve">although the </w:t>
      </w:r>
      <w:r w:rsidRPr="002F42EE">
        <w:rPr>
          <w:rFonts w:asciiTheme="majorHAnsi" w:hAnsiTheme="majorHAnsi"/>
        </w:rPr>
        <w:t xml:space="preserve">value for the </w:t>
      </w:r>
      <w:r w:rsidRPr="002F42EE">
        <w:rPr>
          <w:rFonts w:asciiTheme="majorHAnsi" w:hAnsiTheme="majorHAnsi"/>
          <w:b/>
        </w:rPr>
        <w:t>Churn_</w:t>
      </w:r>
      <w:r w:rsidRPr="002F42EE">
        <w:rPr>
          <w:rFonts w:asciiTheme="majorHAnsi" w:hAnsiTheme="majorHAnsi"/>
        </w:rPr>
        <w:t xml:space="preserve"> column is </w:t>
      </w:r>
      <w:r>
        <w:rPr>
          <w:rFonts w:asciiTheme="majorHAnsi" w:hAnsiTheme="majorHAnsi"/>
          <w:b/>
        </w:rPr>
        <w:t xml:space="preserve">FALSE. </w:t>
      </w:r>
      <w:r>
        <w:rPr>
          <w:rFonts w:asciiTheme="majorHAnsi" w:hAnsiTheme="majorHAnsi"/>
        </w:rPr>
        <w:t xml:space="preserve">These are called </w:t>
      </w:r>
      <w:r w:rsidRPr="002F42EE">
        <w:rPr>
          <w:rFonts w:asciiTheme="majorHAnsi" w:hAnsiTheme="majorHAnsi"/>
        </w:rPr>
        <w:t>false positive</w:t>
      </w:r>
      <w:r>
        <w:rPr>
          <w:rFonts w:asciiTheme="majorHAnsi" w:hAnsiTheme="majorHAnsi"/>
        </w:rPr>
        <w:t xml:space="preserve">s. </w:t>
      </w:r>
      <w:r w:rsidRPr="002F42EE">
        <w:rPr>
          <w:rFonts w:asciiTheme="majorHAnsi" w:hAnsiTheme="majorHAnsi"/>
        </w:rPr>
        <w:t>Close the page using the close button at the upper right corner.</w:t>
      </w:r>
    </w:p>
    <w:p w14:paraId="7825E3A5" w14:textId="598BC437" w:rsidR="006E7C68" w:rsidRDefault="006E7C68" w:rsidP="00554F03">
      <w:r>
        <w:rPr>
          <w:noProof/>
        </w:rPr>
        <w:lastRenderedPageBreak/>
        <w:drawing>
          <wp:inline distT="0" distB="0" distL="0" distR="0" wp14:anchorId="43A912A7" wp14:editId="483D7107">
            <wp:extent cx="5007592" cy="2543671"/>
            <wp:effectExtent l="0" t="0" r="317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16614" cy="2548254"/>
                    </a:xfrm>
                    <a:prstGeom prst="rect">
                      <a:avLst/>
                    </a:prstGeom>
                  </pic:spPr>
                </pic:pic>
              </a:graphicData>
            </a:graphic>
          </wp:inline>
        </w:drawing>
      </w:r>
    </w:p>
    <w:p w14:paraId="4D578370" w14:textId="32D69644" w:rsidR="00554F03" w:rsidRPr="000B74DC" w:rsidRDefault="000B74DC" w:rsidP="000B74DC">
      <w:pPr>
        <w:pStyle w:val="Heading1"/>
        <w:rPr>
          <w:rFonts w:asciiTheme="minorHAnsi" w:hAnsiTheme="minorHAnsi"/>
        </w:rPr>
      </w:pPr>
      <w:bookmarkStart w:id="8" w:name="_Toc425159995"/>
      <w:r>
        <w:t>Optional: Parameter optimization</w:t>
      </w:r>
      <w:bookmarkEnd w:id="8"/>
    </w:p>
    <w:p w14:paraId="5B4657B5" w14:textId="77777777" w:rsidR="000B74DC" w:rsidRDefault="000B74DC" w:rsidP="000B74DC">
      <w:pPr>
        <w:rPr>
          <w:rFonts w:asciiTheme="majorHAnsi" w:hAnsiTheme="majorHAnsi"/>
        </w:rPr>
      </w:pPr>
      <w:r w:rsidRPr="00131921">
        <w:rPr>
          <w:rFonts w:asciiTheme="majorHAnsi" w:hAnsiTheme="majorHAnsi"/>
        </w:rPr>
        <w:t xml:space="preserve">As an optional next step, </w:t>
      </w:r>
      <w:r>
        <w:rPr>
          <w:rFonts w:asciiTheme="majorHAnsi" w:hAnsiTheme="majorHAnsi"/>
        </w:rPr>
        <w:t>you will</w:t>
      </w:r>
      <w:r w:rsidRPr="00131921">
        <w:rPr>
          <w:rFonts w:asciiTheme="majorHAnsi" w:hAnsiTheme="majorHAnsi"/>
        </w:rPr>
        <w:t xml:space="preserve"> use </w:t>
      </w:r>
      <w:r w:rsidRPr="00131921">
        <w:rPr>
          <w:rFonts w:asciiTheme="majorHAnsi" w:hAnsiTheme="majorHAnsi"/>
          <w:b/>
        </w:rPr>
        <w:t>Sweep Parameters</w:t>
      </w:r>
      <w:r w:rsidRPr="00131921">
        <w:rPr>
          <w:rFonts w:asciiTheme="majorHAnsi" w:hAnsiTheme="majorHAnsi"/>
        </w:rPr>
        <w:t xml:space="preserve"> module to fine-tune your models.</w:t>
      </w:r>
    </w:p>
    <w:p w14:paraId="349F9D5C" w14:textId="77777777" w:rsidR="000B74DC" w:rsidRDefault="000B74DC" w:rsidP="000B74DC">
      <w:pPr>
        <w:rPr>
          <w:b/>
          <w:color w:val="0070C0"/>
        </w:rPr>
      </w:pPr>
      <w:r w:rsidRPr="00390F92">
        <w:rPr>
          <w:b/>
          <w:color w:val="0070C0"/>
        </w:rPr>
        <w:t>Key Points</w:t>
      </w:r>
    </w:p>
    <w:p w14:paraId="6A64ADC2" w14:textId="77777777" w:rsidR="000B74DC" w:rsidRDefault="000B74DC" w:rsidP="00F72AFE">
      <w:pPr>
        <w:pStyle w:val="ListParagraph"/>
        <w:numPr>
          <w:ilvl w:val="0"/>
          <w:numId w:val="57"/>
        </w:numPr>
        <w:rPr>
          <w:rFonts w:asciiTheme="majorHAnsi" w:hAnsiTheme="majorHAnsi"/>
        </w:rPr>
      </w:pPr>
      <w:r>
        <w:rPr>
          <w:rFonts w:asciiTheme="majorHAnsi" w:hAnsiTheme="majorHAnsi"/>
        </w:rPr>
        <w:t xml:space="preserve">Machine Learning algorithms depend on parameters that can change the model performance significantly. The best values for these parameters are not computed while training the models so it is important to try different parameters to find the best performing parameter set. </w:t>
      </w:r>
    </w:p>
    <w:p w14:paraId="336AD56D" w14:textId="77777777" w:rsidR="000B74DC" w:rsidRPr="007B6D47" w:rsidRDefault="000B74DC" w:rsidP="00F72AFE">
      <w:pPr>
        <w:pStyle w:val="ListParagraph"/>
        <w:numPr>
          <w:ilvl w:val="0"/>
          <w:numId w:val="57"/>
        </w:numPr>
        <w:rPr>
          <w:rFonts w:asciiTheme="majorHAnsi" w:hAnsiTheme="majorHAnsi"/>
        </w:rPr>
      </w:pPr>
      <w:r>
        <w:rPr>
          <w:rFonts w:asciiTheme="majorHAnsi" w:hAnsiTheme="majorHAnsi"/>
        </w:rPr>
        <w:t xml:space="preserve">As an example, some of the parameters of Boosted Decision Trees algorithm are number of trees constructed and learning rate. </w:t>
      </w:r>
    </w:p>
    <w:p w14:paraId="248A8A4B" w14:textId="77777777" w:rsidR="000B74DC" w:rsidRDefault="000B74DC" w:rsidP="000B74DC">
      <w:pPr>
        <w:rPr>
          <w:b/>
          <w:color w:val="0070C0"/>
        </w:rPr>
      </w:pPr>
      <w:r>
        <w:rPr>
          <w:b/>
          <w:color w:val="0070C0"/>
        </w:rPr>
        <w:t>Step-by-Step</w:t>
      </w:r>
    </w:p>
    <w:p w14:paraId="71E834F6" w14:textId="6E30FC4F" w:rsidR="000B74DC" w:rsidRPr="000B74DC" w:rsidRDefault="000B74DC" w:rsidP="00F72AFE">
      <w:pPr>
        <w:pStyle w:val="ListParagraph"/>
        <w:numPr>
          <w:ilvl w:val="0"/>
          <w:numId w:val="58"/>
        </w:numPr>
        <w:rPr>
          <w:rFonts w:asciiTheme="majorHAnsi" w:hAnsiTheme="majorHAnsi"/>
          <w:b/>
        </w:rPr>
      </w:pPr>
      <w:r>
        <w:rPr>
          <w:rFonts w:asciiTheme="majorHAnsi" w:hAnsiTheme="majorHAnsi"/>
        </w:rPr>
        <w:t xml:space="preserve">First, we will create a new experiment called </w:t>
      </w:r>
      <w:r w:rsidRPr="00D17F0B">
        <w:rPr>
          <w:rFonts w:asciiTheme="majorHAnsi" w:hAnsiTheme="majorHAnsi"/>
          <w:b/>
        </w:rPr>
        <w:t>Churn Sweep Parameters</w:t>
      </w:r>
      <w:r>
        <w:rPr>
          <w:rFonts w:asciiTheme="majorHAnsi" w:hAnsiTheme="majorHAnsi"/>
        </w:rPr>
        <w:t xml:space="preserve">. Click the </w:t>
      </w:r>
      <w:r w:rsidRPr="004247D8">
        <w:rPr>
          <w:rFonts w:asciiTheme="majorHAnsi" w:hAnsiTheme="majorHAnsi"/>
          <w:b/>
        </w:rPr>
        <w:t>SAVE AS</w:t>
      </w:r>
      <w:r>
        <w:rPr>
          <w:rFonts w:asciiTheme="majorHAnsi" w:hAnsiTheme="majorHAnsi"/>
          <w:b/>
        </w:rPr>
        <w:t xml:space="preserve"> </w:t>
      </w:r>
      <w:r>
        <w:rPr>
          <w:rFonts w:asciiTheme="majorHAnsi" w:hAnsiTheme="majorHAnsi"/>
        </w:rPr>
        <w:t>button at the bottom bar and type Churn Sweep Parameters for the experiment name and click the check mark. You will see that your experiment is renamed. You now have two experiments in your workspace. You can verify that by clicking the experiments tab on the leftmost navigation bar. Notice that a preview of the experiment is displayed on the right side.</w:t>
      </w:r>
    </w:p>
    <w:p w14:paraId="54BC3629" w14:textId="14253CA2" w:rsidR="004120F4" w:rsidRPr="000B74DC" w:rsidRDefault="000B74DC" w:rsidP="00F72AFE">
      <w:pPr>
        <w:pStyle w:val="ListParagraph"/>
        <w:numPr>
          <w:ilvl w:val="0"/>
          <w:numId w:val="58"/>
        </w:numPr>
        <w:rPr>
          <w:rFonts w:asciiTheme="majorHAnsi" w:hAnsiTheme="majorHAnsi"/>
        </w:rPr>
      </w:pPr>
      <w:r>
        <w:rPr>
          <w:rFonts w:asciiTheme="majorHAnsi" w:hAnsiTheme="majorHAnsi"/>
        </w:rPr>
        <w:t>Go back to Churn Sweep Parameters experiment and i</w:t>
      </w:r>
      <w:r w:rsidRPr="006A4732">
        <w:rPr>
          <w:rFonts w:asciiTheme="majorHAnsi" w:hAnsiTheme="majorHAnsi"/>
        </w:rPr>
        <w:t>n the search experiment items</w:t>
      </w:r>
      <w:r>
        <w:rPr>
          <w:rFonts w:asciiTheme="majorHAnsi" w:hAnsiTheme="majorHAnsi"/>
        </w:rPr>
        <w:t xml:space="preserve"> box</w:t>
      </w:r>
      <w:r w:rsidRPr="006A4732">
        <w:rPr>
          <w:rFonts w:asciiTheme="majorHAnsi" w:hAnsiTheme="majorHAnsi"/>
        </w:rPr>
        <w:t>, search for Sweep Parameters module and drop it on your experiment to replace Train Model module. O</w:t>
      </w:r>
      <w:r>
        <w:rPr>
          <w:rFonts w:asciiTheme="majorHAnsi" w:hAnsiTheme="majorHAnsi"/>
        </w:rPr>
        <w:t xml:space="preserve">bserve the Properties </w:t>
      </w:r>
      <w:r w:rsidRPr="006A4732">
        <w:rPr>
          <w:rFonts w:asciiTheme="majorHAnsi" w:hAnsiTheme="majorHAnsi"/>
        </w:rPr>
        <w:t xml:space="preserve">of Sweep Parameters. It gives you the option to </w:t>
      </w:r>
      <w:r>
        <w:rPr>
          <w:rFonts w:asciiTheme="majorHAnsi" w:hAnsiTheme="majorHAnsi"/>
        </w:rPr>
        <w:t>r</w:t>
      </w:r>
      <w:r w:rsidRPr="006A4732">
        <w:rPr>
          <w:rFonts w:asciiTheme="majorHAnsi" w:hAnsiTheme="majorHAnsi"/>
        </w:rPr>
        <w:t>andomly sweep or sweep over a grid of the parameter</w:t>
      </w:r>
      <w:r>
        <w:rPr>
          <w:rFonts w:asciiTheme="majorHAnsi" w:hAnsiTheme="majorHAnsi"/>
        </w:rPr>
        <w:t>s</w:t>
      </w:r>
      <w:r w:rsidRPr="006A4732">
        <w:rPr>
          <w:rFonts w:asciiTheme="majorHAnsi" w:hAnsiTheme="majorHAnsi"/>
        </w:rPr>
        <w:t xml:space="preserve"> </w:t>
      </w:r>
      <w:r>
        <w:rPr>
          <w:rFonts w:asciiTheme="majorHAnsi" w:hAnsiTheme="majorHAnsi"/>
        </w:rPr>
        <w:t xml:space="preserve">of the training algorithm. </w:t>
      </w:r>
      <w:r w:rsidRPr="006A4732">
        <w:rPr>
          <w:rFonts w:asciiTheme="majorHAnsi" w:hAnsiTheme="majorHAnsi"/>
        </w:rPr>
        <w:t>Refer to the quick help page for more information on the Sweep Parameters module.</w:t>
      </w:r>
      <w:r>
        <w:rPr>
          <w:rFonts w:asciiTheme="majorHAnsi" w:hAnsiTheme="majorHAnsi"/>
        </w:rPr>
        <w:t xml:space="preserve"> </w:t>
      </w:r>
      <w:r w:rsidRPr="00CA4916">
        <w:rPr>
          <w:rFonts w:asciiTheme="majorHAnsi" w:hAnsiTheme="majorHAnsi"/>
        </w:rPr>
        <w:t xml:space="preserve">In the properties pane, leave all options as default. </w:t>
      </w:r>
      <w:r>
        <w:rPr>
          <w:rFonts w:asciiTheme="majorHAnsi" w:hAnsiTheme="majorHAnsi"/>
        </w:rPr>
        <w:t>However, y</w:t>
      </w:r>
      <w:r w:rsidRPr="00CA4916">
        <w:rPr>
          <w:rFonts w:asciiTheme="majorHAnsi" w:hAnsiTheme="majorHAnsi"/>
        </w:rPr>
        <w:t xml:space="preserve">ou need to use column selector to select </w:t>
      </w:r>
      <w:r w:rsidRPr="00D17F0B">
        <w:rPr>
          <w:rFonts w:asciiTheme="majorHAnsi" w:hAnsiTheme="majorHAnsi"/>
          <w:b/>
        </w:rPr>
        <w:t>Churn_</w:t>
      </w:r>
      <w:r>
        <w:rPr>
          <w:rFonts w:asciiTheme="majorHAnsi" w:hAnsiTheme="majorHAnsi"/>
        </w:rPr>
        <w:t xml:space="preserve"> column as the l</w:t>
      </w:r>
      <w:r w:rsidRPr="00CA4916">
        <w:rPr>
          <w:rFonts w:asciiTheme="majorHAnsi" w:hAnsiTheme="majorHAnsi"/>
        </w:rPr>
        <w:t>abel column.</w:t>
      </w:r>
    </w:p>
    <w:p w14:paraId="288770BF" w14:textId="727D1678" w:rsidR="00E329A8" w:rsidRDefault="004120F4" w:rsidP="000B74DC">
      <w:pPr>
        <w:tabs>
          <w:tab w:val="left" w:pos="4347"/>
        </w:tabs>
      </w:pPr>
      <w:r>
        <w:rPr>
          <w:noProof/>
        </w:rPr>
        <w:lastRenderedPageBreak/>
        <w:drawing>
          <wp:inline distT="0" distB="0" distL="0" distR="0" wp14:anchorId="5D6F9CC4" wp14:editId="33543930">
            <wp:extent cx="4988853" cy="2491655"/>
            <wp:effectExtent l="0" t="0" r="254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7292" cy="2500864"/>
                    </a:xfrm>
                    <a:prstGeom prst="rect">
                      <a:avLst/>
                    </a:prstGeom>
                  </pic:spPr>
                </pic:pic>
              </a:graphicData>
            </a:graphic>
          </wp:inline>
        </w:drawing>
      </w:r>
    </w:p>
    <w:p w14:paraId="50CB4C29" w14:textId="10D548B9" w:rsidR="003E6429" w:rsidRPr="00C52A5A" w:rsidRDefault="00C52A5A" w:rsidP="00F72AFE">
      <w:pPr>
        <w:pStyle w:val="ListParagraph"/>
        <w:numPr>
          <w:ilvl w:val="0"/>
          <w:numId w:val="58"/>
        </w:numPr>
        <w:rPr>
          <w:rFonts w:asciiTheme="majorHAnsi" w:hAnsiTheme="majorHAnsi"/>
        </w:rPr>
      </w:pPr>
      <w:r w:rsidRPr="00C52A5A">
        <w:rPr>
          <w:rFonts w:asciiTheme="majorHAnsi" w:hAnsiTheme="majorHAnsi"/>
        </w:rPr>
        <w:t>Now</w:t>
      </w:r>
      <w:r>
        <w:rPr>
          <w:rFonts w:asciiTheme="majorHAnsi" w:hAnsiTheme="majorHAnsi"/>
        </w:rPr>
        <w:t xml:space="preserve">, select Two-Class Boosted Decision Tree module and on the parameters bar in the first drop down, chose </w:t>
      </w:r>
      <w:r w:rsidRPr="003842F0">
        <w:rPr>
          <w:rFonts w:asciiTheme="majorHAnsi" w:hAnsiTheme="majorHAnsi"/>
          <w:b/>
        </w:rPr>
        <w:t>Parameter Range</w:t>
      </w:r>
      <w:r>
        <w:rPr>
          <w:rFonts w:asciiTheme="majorHAnsi" w:hAnsiTheme="majorHAnsi"/>
        </w:rPr>
        <w:t xml:space="preserve"> and run your experiment. When finished, click on the left output port of Sweep Parameters and observe the random set of parameters that were used to run the experiment 5 times and their performance metrics. These will be discussed in the next sections</w:t>
      </w:r>
      <w:r w:rsidRPr="00C52A5A">
        <w:rPr>
          <w:rFonts w:asciiTheme="majorHAnsi" w:hAnsiTheme="majorHAnsi"/>
        </w:rPr>
        <w:t xml:space="preserve">. </w:t>
      </w:r>
    </w:p>
    <w:p w14:paraId="5259478B" w14:textId="4A5F9B08" w:rsidR="00E329A8" w:rsidRDefault="003E6429" w:rsidP="00C52A5A">
      <w:r>
        <w:rPr>
          <w:noProof/>
        </w:rPr>
        <w:drawing>
          <wp:inline distT="0" distB="0" distL="0" distR="0" wp14:anchorId="7DEA8BBF" wp14:editId="622E730C">
            <wp:extent cx="4996423" cy="2532446"/>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2624" cy="2540657"/>
                    </a:xfrm>
                    <a:prstGeom prst="rect">
                      <a:avLst/>
                    </a:prstGeom>
                  </pic:spPr>
                </pic:pic>
              </a:graphicData>
            </a:graphic>
          </wp:inline>
        </w:drawing>
      </w:r>
    </w:p>
    <w:p w14:paraId="7F91CA5A" w14:textId="4ED497BE" w:rsidR="00E329A8" w:rsidRDefault="00413A21" w:rsidP="00C52A5A">
      <w:r>
        <w:rPr>
          <w:noProof/>
        </w:rPr>
        <w:drawing>
          <wp:inline distT="0" distB="0" distL="0" distR="0" wp14:anchorId="4CCE31C2" wp14:editId="1176194D">
            <wp:extent cx="5015603" cy="253798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1213" cy="2540827"/>
                    </a:xfrm>
                    <a:prstGeom prst="rect">
                      <a:avLst/>
                    </a:prstGeom>
                  </pic:spPr>
                </pic:pic>
              </a:graphicData>
            </a:graphic>
          </wp:inline>
        </w:drawing>
      </w:r>
    </w:p>
    <w:p w14:paraId="0EEE8B37" w14:textId="77777777" w:rsidR="00C52A5A" w:rsidRDefault="00C52A5A" w:rsidP="00F72AFE">
      <w:pPr>
        <w:pStyle w:val="ListParagraph"/>
        <w:numPr>
          <w:ilvl w:val="0"/>
          <w:numId w:val="58"/>
        </w:numPr>
        <w:rPr>
          <w:rFonts w:asciiTheme="majorHAnsi" w:hAnsiTheme="majorHAnsi"/>
        </w:rPr>
      </w:pPr>
      <w:r w:rsidRPr="00C52A5A">
        <w:rPr>
          <w:rFonts w:asciiTheme="majorHAnsi" w:hAnsiTheme="majorHAnsi"/>
        </w:rPr>
        <w:t>Click</w:t>
      </w:r>
      <w:r>
        <w:rPr>
          <w:rFonts w:asciiTheme="majorHAnsi" w:hAnsiTheme="majorHAnsi"/>
        </w:rPr>
        <w:t xml:space="preserve"> on the experiments tab and return back to the Churn experiment.</w:t>
      </w:r>
    </w:p>
    <w:p w14:paraId="0B08F1B9" w14:textId="56A83B0F" w:rsidR="003E6429" w:rsidRPr="00C52A5A" w:rsidRDefault="00C52A5A" w:rsidP="00C52A5A">
      <w:pPr>
        <w:pStyle w:val="Heading1"/>
      </w:pPr>
      <w:bookmarkStart w:id="9" w:name="_Toc425159996"/>
      <w:r w:rsidRPr="00C52A5A">
        <w:lastRenderedPageBreak/>
        <w:t>Performance Evaluation</w:t>
      </w:r>
      <w:bookmarkEnd w:id="9"/>
    </w:p>
    <w:p w14:paraId="391CE943" w14:textId="77777777" w:rsidR="00165885" w:rsidRDefault="00165885" w:rsidP="00165885">
      <w:pPr>
        <w:rPr>
          <w:rFonts w:asciiTheme="majorHAnsi" w:hAnsiTheme="majorHAnsi"/>
        </w:rPr>
      </w:pPr>
      <w:r w:rsidRPr="00627F5F">
        <w:rPr>
          <w:rFonts w:asciiTheme="majorHAnsi" w:hAnsiTheme="majorHAnsi"/>
        </w:rPr>
        <w:t>In</w:t>
      </w:r>
      <w:r>
        <w:rPr>
          <w:rFonts w:asciiTheme="majorHAnsi" w:hAnsiTheme="majorHAnsi"/>
        </w:rPr>
        <w:t xml:space="preserve"> this exercise, you will assess the predictive power of the model you have built so far. You will observe the performance of the model on the training set and compare that to the test set to understand the trade-off between over fitting and generalization. </w:t>
      </w:r>
    </w:p>
    <w:p w14:paraId="252D9086" w14:textId="77777777" w:rsidR="00165885" w:rsidRDefault="00165885" w:rsidP="00165885">
      <w:pPr>
        <w:rPr>
          <w:b/>
          <w:color w:val="0070C0"/>
        </w:rPr>
      </w:pPr>
      <w:r w:rsidRPr="00390F92">
        <w:rPr>
          <w:b/>
          <w:color w:val="0070C0"/>
        </w:rPr>
        <w:t>Key Points</w:t>
      </w:r>
    </w:p>
    <w:p w14:paraId="600E2EB5" w14:textId="77777777" w:rsidR="00165885" w:rsidRPr="005B1033" w:rsidRDefault="00165885" w:rsidP="00F72AFE">
      <w:pPr>
        <w:pStyle w:val="ListParagraph"/>
        <w:numPr>
          <w:ilvl w:val="0"/>
          <w:numId w:val="44"/>
        </w:numPr>
        <w:shd w:val="clear" w:color="auto" w:fill="FFFFFF"/>
        <w:spacing w:before="180" w:after="180" w:line="240" w:lineRule="auto"/>
        <w:rPr>
          <w:rFonts w:asciiTheme="majorHAnsi" w:hAnsiTheme="majorHAnsi"/>
        </w:rPr>
      </w:pPr>
      <w:r w:rsidRPr="005B1033">
        <w:rPr>
          <w:rFonts w:asciiTheme="majorHAnsi" w:hAnsiTheme="majorHAnsi"/>
        </w:rPr>
        <w:t xml:space="preserve">To understand performance of a model, a few basic concepts must be introduced. For binary classification models, there are four possible outcomes: </w:t>
      </w:r>
    </w:p>
    <w:p w14:paraId="1B22C147" w14:textId="77777777" w:rsidR="00165885" w:rsidRDefault="00165885" w:rsidP="00165885">
      <w:pPr>
        <w:pStyle w:val="ListParagraph"/>
        <w:numPr>
          <w:ilvl w:val="1"/>
          <w:numId w:val="8"/>
        </w:numPr>
        <w:shd w:val="clear" w:color="auto" w:fill="FFFFFF"/>
        <w:spacing w:before="180" w:after="180" w:line="240" w:lineRule="auto"/>
        <w:rPr>
          <w:rFonts w:asciiTheme="majorHAnsi" w:hAnsiTheme="majorHAnsi"/>
        </w:rPr>
      </w:pPr>
      <w:r>
        <w:rPr>
          <w:rFonts w:asciiTheme="majorHAnsi" w:hAnsiTheme="majorHAnsi"/>
        </w:rPr>
        <w:t>True P</w:t>
      </w:r>
      <w:r w:rsidRPr="00975160">
        <w:rPr>
          <w:rFonts w:asciiTheme="majorHAnsi" w:hAnsiTheme="majorHAnsi"/>
        </w:rPr>
        <w:t>ositive</w:t>
      </w:r>
      <w:r>
        <w:rPr>
          <w:rFonts w:asciiTheme="majorHAnsi" w:hAnsiTheme="majorHAnsi"/>
        </w:rPr>
        <w:t xml:space="preserve"> (TP)</w:t>
      </w:r>
      <w:r w:rsidRPr="00975160">
        <w:rPr>
          <w:rFonts w:asciiTheme="majorHAnsi" w:hAnsiTheme="majorHAnsi"/>
        </w:rPr>
        <w:t xml:space="preserve"> - a positive instance that is correctly classified as positive; </w:t>
      </w:r>
    </w:p>
    <w:p w14:paraId="1F5D8D5F" w14:textId="77777777" w:rsidR="00165885" w:rsidRDefault="00165885" w:rsidP="00165885">
      <w:pPr>
        <w:pStyle w:val="ListParagraph"/>
        <w:numPr>
          <w:ilvl w:val="1"/>
          <w:numId w:val="8"/>
        </w:numPr>
        <w:shd w:val="clear" w:color="auto" w:fill="FFFFFF"/>
        <w:spacing w:before="180" w:after="180" w:line="240" w:lineRule="auto"/>
        <w:rPr>
          <w:rFonts w:asciiTheme="majorHAnsi" w:hAnsiTheme="majorHAnsi"/>
        </w:rPr>
      </w:pPr>
      <w:r>
        <w:rPr>
          <w:rFonts w:asciiTheme="majorHAnsi" w:hAnsiTheme="majorHAnsi"/>
        </w:rPr>
        <w:t>False P</w:t>
      </w:r>
      <w:r w:rsidRPr="00975160">
        <w:rPr>
          <w:rFonts w:asciiTheme="majorHAnsi" w:hAnsiTheme="majorHAnsi"/>
        </w:rPr>
        <w:t>ositive</w:t>
      </w:r>
      <w:r>
        <w:rPr>
          <w:rFonts w:asciiTheme="majorHAnsi" w:hAnsiTheme="majorHAnsi"/>
        </w:rPr>
        <w:t xml:space="preserve"> (FP)</w:t>
      </w:r>
      <w:r w:rsidRPr="00975160">
        <w:rPr>
          <w:rFonts w:asciiTheme="majorHAnsi" w:hAnsiTheme="majorHAnsi"/>
        </w:rPr>
        <w:t xml:space="preserve"> - a negative instance that is incorrectly classified as positive; </w:t>
      </w:r>
    </w:p>
    <w:p w14:paraId="6305416A" w14:textId="77777777" w:rsidR="00165885" w:rsidRDefault="00165885" w:rsidP="00165885">
      <w:pPr>
        <w:pStyle w:val="ListParagraph"/>
        <w:numPr>
          <w:ilvl w:val="1"/>
          <w:numId w:val="8"/>
        </w:numPr>
        <w:shd w:val="clear" w:color="auto" w:fill="FFFFFF"/>
        <w:spacing w:before="180" w:after="180" w:line="240" w:lineRule="auto"/>
        <w:rPr>
          <w:rFonts w:asciiTheme="majorHAnsi" w:hAnsiTheme="majorHAnsi"/>
        </w:rPr>
      </w:pPr>
      <w:r>
        <w:rPr>
          <w:rFonts w:asciiTheme="majorHAnsi" w:hAnsiTheme="majorHAnsi"/>
        </w:rPr>
        <w:t>True N</w:t>
      </w:r>
      <w:r w:rsidRPr="00975160">
        <w:rPr>
          <w:rFonts w:asciiTheme="majorHAnsi" w:hAnsiTheme="majorHAnsi"/>
        </w:rPr>
        <w:t>egative</w:t>
      </w:r>
      <w:r>
        <w:rPr>
          <w:rFonts w:asciiTheme="majorHAnsi" w:hAnsiTheme="majorHAnsi"/>
        </w:rPr>
        <w:t xml:space="preserve"> (TN)</w:t>
      </w:r>
      <w:r w:rsidRPr="00975160">
        <w:rPr>
          <w:rFonts w:asciiTheme="majorHAnsi" w:hAnsiTheme="majorHAnsi"/>
        </w:rPr>
        <w:t xml:space="preserve"> - a negative instance that is correctly classified as negative; </w:t>
      </w:r>
    </w:p>
    <w:p w14:paraId="5BAB596C" w14:textId="77777777" w:rsidR="00165885" w:rsidRDefault="00165885" w:rsidP="00165885">
      <w:pPr>
        <w:pStyle w:val="ListParagraph"/>
        <w:numPr>
          <w:ilvl w:val="1"/>
          <w:numId w:val="8"/>
        </w:numPr>
        <w:shd w:val="clear" w:color="auto" w:fill="FFFFFF"/>
        <w:spacing w:before="180" w:after="180" w:line="240" w:lineRule="auto"/>
        <w:rPr>
          <w:rFonts w:asciiTheme="majorHAnsi" w:hAnsiTheme="majorHAnsi"/>
        </w:rPr>
      </w:pPr>
      <w:r>
        <w:rPr>
          <w:rFonts w:asciiTheme="majorHAnsi" w:hAnsiTheme="majorHAnsi"/>
        </w:rPr>
        <w:t>False N</w:t>
      </w:r>
      <w:r w:rsidRPr="00975160">
        <w:rPr>
          <w:rFonts w:asciiTheme="majorHAnsi" w:hAnsiTheme="majorHAnsi"/>
        </w:rPr>
        <w:t xml:space="preserve">egative </w:t>
      </w:r>
      <w:r>
        <w:rPr>
          <w:rFonts w:asciiTheme="majorHAnsi" w:hAnsiTheme="majorHAnsi"/>
        </w:rPr>
        <w:t xml:space="preserve">(FN) </w:t>
      </w:r>
      <w:r w:rsidRPr="00975160">
        <w:rPr>
          <w:rFonts w:asciiTheme="majorHAnsi" w:hAnsiTheme="majorHAnsi"/>
        </w:rPr>
        <w:t>- a positive instance that is inco</w:t>
      </w:r>
      <w:r>
        <w:rPr>
          <w:rFonts w:asciiTheme="majorHAnsi" w:hAnsiTheme="majorHAnsi"/>
        </w:rPr>
        <w:t>rrectly classified as negative).</w:t>
      </w:r>
    </w:p>
    <w:p w14:paraId="57925CE0" w14:textId="77777777" w:rsidR="00165885" w:rsidRDefault="00165885" w:rsidP="00F72AFE">
      <w:pPr>
        <w:pStyle w:val="ListParagraph"/>
        <w:numPr>
          <w:ilvl w:val="0"/>
          <w:numId w:val="44"/>
        </w:numPr>
        <w:shd w:val="clear" w:color="auto" w:fill="FFFFFF"/>
        <w:spacing w:before="180" w:after="180" w:line="240" w:lineRule="auto"/>
        <w:rPr>
          <w:rFonts w:asciiTheme="majorHAnsi" w:hAnsiTheme="majorHAnsi"/>
        </w:rPr>
      </w:pPr>
      <w:r w:rsidRPr="005B1033">
        <w:rPr>
          <w:rFonts w:asciiTheme="majorHAnsi" w:hAnsiTheme="majorHAnsi"/>
        </w:rPr>
        <w:t>There are three related metrics that are used to measure performance.</w:t>
      </w:r>
    </w:p>
    <w:p w14:paraId="2501D2A5" w14:textId="77777777" w:rsidR="00165885" w:rsidRDefault="00165885" w:rsidP="00F72AFE">
      <w:pPr>
        <w:pStyle w:val="ListParagraph"/>
        <w:numPr>
          <w:ilvl w:val="1"/>
          <w:numId w:val="44"/>
        </w:numPr>
        <w:shd w:val="clear" w:color="auto" w:fill="FFFFFF"/>
        <w:spacing w:before="180" w:after="180" w:line="240" w:lineRule="auto"/>
        <w:rPr>
          <w:rFonts w:asciiTheme="majorHAnsi" w:hAnsiTheme="majorHAnsi"/>
        </w:rPr>
      </w:pPr>
      <w:r w:rsidRPr="005B1033">
        <w:rPr>
          <w:rFonts w:asciiTheme="majorHAnsi" w:hAnsiTheme="majorHAnsi"/>
        </w:rPr>
        <w:t>Precision is calculated by TP/ (TP+FP)</w:t>
      </w:r>
    </w:p>
    <w:p w14:paraId="51FAD28A" w14:textId="77777777" w:rsidR="00165885" w:rsidRDefault="00165885" w:rsidP="00F72AFE">
      <w:pPr>
        <w:pStyle w:val="ListParagraph"/>
        <w:numPr>
          <w:ilvl w:val="1"/>
          <w:numId w:val="44"/>
        </w:numPr>
        <w:shd w:val="clear" w:color="auto" w:fill="FFFFFF"/>
        <w:spacing w:before="180" w:after="180" w:line="240" w:lineRule="auto"/>
        <w:rPr>
          <w:rFonts w:asciiTheme="majorHAnsi" w:hAnsiTheme="majorHAnsi"/>
        </w:rPr>
      </w:pPr>
      <w:r w:rsidRPr="005B1033">
        <w:rPr>
          <w:rFonts w:asciiTheme="majorHAnsi" w:hAnsiTheme="majorHAnsi"/>
        </w:rPr>
        <w:t>Recall is calculated by TP/ (TP+FN)</w:t>
      </w:r>
    </w:p>
    <w:p w14:paraId="1E6BE6BB" w14:textId="77777777" w:rsidR="00165885" w:rsidRPr="005B1033" w:rsidRDefault="00165885" w:rsidP="00F72AFE">
      <w:pPr>
        <w:pStyle w:val="ListParagraph"/>
        <w:numPr>
          <w:ilvl w:val="1"/>
          <w:numId w:val="44"/>
        </w:numPr>
        <w:shd w:val="clear" w:color="auto" w:fill="FFFFFF"/>
        <w:spacing w:before="180" w:after="180" w:line="240" w:lineRule="auto"/>
        <w:rPr>
          <w:rFonts w:asciiTheme="majorHAnsi" w:hAnsiTheme="majorHAnsi"/>
        </w:rPr>
      </w:pPr>
      <w:r w:rsidRPr="005B1033">
        <w:rPr>
          <w:rFonts w:asciiTheme="majorHAnsi" w:hAnsiTheme="majorHAnsi"/>
        </w:rPr>
        <w:t>Accuracy is calculated by TP+TN/ (TP+FP+TN+FN).</w:t>
      </w:r>
    </w:p>
    <w:p w14:paraId="2C7F4B4F" w14:textId="77777777" w:rsidR="00165885" w:rsidRPr="00FA10EB" w:rsidRDefault="00165885" w:rsidP="00F72AFE">
      <w:pPr>
        <w:pStyle w:val="ListParagraph"/>
        <w:numPr>
          <w:ilvl w:val="0"/>
          <w:numId w:val="44"/>
        </w:numPr>
        <w:shd w:val="clear" w:color="auto" w:fill="FFFFFF"/>
        <w:spacing w:before="180" w:after="180" w:line="240" w:lineRule="auto"/>
        <w:rPr>
          <w:rFonts w:asciiTheme="majorHAnsi" w:hAnsiTheme="majorHAnsi"/>
        </w:rPr>
      </w:pPr>
      <w:r>
        <w:rPr>
          <w:rFonts w:asciiTheme="majorHAnsi" w:hAnsiTheme="majorHAnsi"/>
        </w:rPr>
        <w:t>ROC curve is an important performance measure which will be explained in this section.</w:t>
      </w:r>
    </w:p>
    <w:p w14:paraId="2A78D218" w14:textId="77777777" w:rsidR="00165885" w:rsidRDefault="00165885" w:rsidP="00165885">
      <w:pPr>
        <w:rPr>
          <w:b/>
          <w:color w:val="0070C0"/>
        </w:rPr>
      </w:pPr>
      <w:r>
        <w:rPr>
          <w:b/>
          <w:color w:val="0070C0"/>
        </w:rPr>
        <w:t>Step-by-Step</w:t>
      </w:r>
    </w:p>
    <w:p w14:paraId="7820A5A0" w14:textId="77777777" w:rsidR="00165885" w:rsidRDefault="00165885" w:rsidP="00165885">
      <w:pPr>
        <w:rPr>
          <w:rFonts w:asciiTheme="majorHAnsi" w:hAnsiTheme="majorHAnsi"/>
        </w:rPr>
      </w:pPr>
      <w:r>
        <w:rPr>
          <w:rFonts w:asciiTheme="majorHAnsi" w:hAnsiTheme="majorHAnsi"/>
        </w:rPr>
        <w:t>This exercise takes about 10 minutes to complete.</w:t>
      </w:r>
    </w:p>
    <w:p w14:paraId="177EF333" w14:textId="77777777" w:rsidR="00165885" w:rsidRPr="00B74F6F" w:rsidRDefault="00165885" w:rsidP="00F72AFE">
      <w:pPr>
        <w:pStyle w:val="ListParagraph"/>
        <w:numPr>
          <w:ilvl w:val="0"/>
          <w:numId w:val="45"/>
        </w:numPr>
        <w:rPr>
          <w:rFonts w:asciiTheme="majorHAnsi" w:hAnsiTheme="majorHAnsi"/>
          <w:b/>
        </w:rPr>
      </w:pPr>
      <w:r>
        <w:rPr>
          <w:rFonts w:asciiTheme="majorHAnsi" w:hAnsiTheme="majorHAnsi"/>
        </w:rPr>
        <w:t xml:space="preserve">Go to your Churn experiment. Type </w:t>
      </w:r>
      <w:r>
        <w:rPr>
          <w:rFonts w:asciiTheme="majorHAnsi" w:hAnsiTheme="majorHAnsi"/>
          <w:b/>
        </w:rPr>
        <w:t>Evaluate Model</w:t>
      </w:r>
      <w:r w:rsidRPr="00C30641">
        <w:rPr>
          <w:rFonts w:asciiTheme="majorHAnsi" w:hAnsiTheme="majorHAnsi"/>
          <w:b/>
        </w:rPr>
        <w:t xml:space="preserve"> </w:t>
      </w:r>
      <w:r w:rsidRPr="00C30641">
        <w:rPr>
          <w:rFonts w:asciiTheme="majorHAnsi" w:hAnsiTheme="majorHAnsi"/>
        </w:rPr>
        <w:t xml:space="preserve">to the search box on the left and drag/drop it on the experiment. </w:t>
      </w:r>
      <w:r>
        <w:rPr>
          <w:rFonts w:asciiTheme="majorHAnsi" w:hAnsiTheme="majorHAnsi"/>
        </w:rPr>
        <w:t>C</w:t>
      </w:r>
      <w:r w:rsidRPr="00C30641">
        <w:rPr>
          <w:rFonts w:asciiTheme="majorHAnsi" w:hAnsiTheme="majorHAnsi"/>
        </w:rPr>
        <w:t xml:space="preserve">onnect the </w:t>
      </w:r>
      <w:r w:rsidRPr="00C30641">
        <w:rPr>
          <w:rFonts w:asciiTheme="majorHAnsi" w:hAnsiTheme="majorHAnsi"/>
          <w:b/>
        </w:rPr>
        <w:t xml:space="preserve">Scored dataset </w:t>
      </w:r>
      <w:r w:rsidRPr="00C30641">
        <w:rPr>
          <w:rFonts w:asciiTheme="majorHAnsi" w:hAnsiTheme="majorHAnsi"/>
        </w:rPr>
        <w:t xml:space="preserve">output port of </w:t>
      </w:r>
      <w:r w:rsidRPr="00C30641">
        <w:rPr>
          <w:rFonts w:asciiTheme="majorHAnsi" w:hAnsiTheme="majorHAnsi"/>
          <w:b/>
        </w:rPr>
        <w:t xml:space="preserve">Score </w:t>
      </w:r>
      <w:r>
        <w:rPr>
          <w:rFonts w:asciiTheme="majorHAnsi" w:hAnsiTheme="majorHAnsi"/>
          <w:b/>
        </w:rPr>
        <w:t xml:space="preserve">Model / </w:t>
      </w:r>
      <w:r w:rsidRPr="00C30641">
        <w:rPr>
          <w:rFonts w:asciiTheme="majorHAnsi" w:hAnsiTheme="majorHAnsi"/>
          <w:b/>
        </w:rPr>
        <w:t xml:space="preserve">Training </w:t>
      </w:r>
      <w:r w:rsidRPr="00C30641">
        <w:rPr>
          <w:rFonts w:asciiTheme="majorHAnsi" w:hAnsiTheme="majorHAnsi"/>
        </w:rPr>
        <w:t>module to the</w:t>
      </w:r>
      <w:r>
        <w:rPr>
          <w:rFonts w:asciiTheme="majorHAnsi" w:hAnsiTheme="majorHAnsi"/>
        </w:rPr>
        <w:t xml:space="preserve"> left side</w:t>
      </w:r>
      <w:r w:rsidRPr="00C30641">
        <w:rPr>
          <w:rFonts w:asciiTheme="majorHAnsi" w:hAnsiTheme="majorHAnsi"/>
        </w:rPr>
        <w:t xml:space="preserve"> </w:t>
      </w:r>
      <w:r w:rsidRPr="00C30641">
        <w:rPr>
          <w:rFonts w:asciiTheme="majorHAnsi" w:hAnsiTheme="majorHAnsi"/>
          <w:b/>
        </w:rPr>
        <w:t xml:space="preserve">Scored dataset </w:t>
      </w:r>
      <w:r w:rsidRPr="00C30641">
        <w:rPr>
          <w:rFonts w:asciiTheme="majorHAnsi" w:hAnsiTheme="majorHAnsi"/>
        </w:rPr>
        <w:t xml:space="preserve">input port of </w:t>
      </w:r>
      <w:r>
        <w:rPr>
          <w:rFonts w:asciiTheme="majorHAnsi" w:hAnsiTheme="majorHAnsi"/>
          <w:b/>
        </w:rPr>
        <w:t>Evaluate Model</w:t>
      </w:r>
      <w:r w:rsidRPr="00C30641">
        <w:rPr>
          <w:rFonts w:asciiTheme="majorHAnsi" w:hAnsiTheme="majorHAnsi"/>
        </w:rPr>
        <w:t xml:space="preserve">. </w:t>
      </w:r>
    </w:p>
    <w:p w14:paraId="7C44999B" w14:textId="77777777" w:rsidR="00165885" w:rsidRPr="009F72E0" w:rsidRDefault="00165885" w:rsidP="00F72AFE">
      <w:pPr>
        <w:pStyle w:val="ListParagraph"/>
        <w:numPr>
          <w:ilvl w:val="0"/>
          <w:numId w:val="45"/>
        </w:numPr>
        <w:rPr>
          <w:rFonts w:asciiTheme="majorHAnsi" w:hAnsiTheme="majorHAnsi"/>
          <w:b/>
        </w:rPr>
      </w:pPr>
      <w:r>
        <w:rPr>
          <w:rFonts w:asciiTheme="majorHAnsi" w:hAnsiTheme="majorHAnsi"/>
        </w:rPr>
        <w:t xml:space="preserve">Connect </w:t>
      </w:r>
      <w:r w:rsidRPr="00C30641">
        <w:rPr>
          <w:rFonts w:asciiTheme="majorHAnsi" w:hAnsiTheme="majorHAnsi"/>
        </w:rPr>
        <w:t xml:space="preserve">the </w:t>
      </w:r>
      <w:r w:rsidRPr="00C30641">
        <w:rPr>
          <w:rFonts w:asciiTheme="majorHAnsi" w:hAnsiTheme="majorHAnsi"/>
          <w:b/>
        </w:rPr>
        <w:t xml:space="preserve">Scored dataset </w:t>
      </w:r>
      <w:r w:rsidRPr="00C30641">
        <w:rPr>
          <w:rFonts w:asciiTheme="majorHAnsi" w:hAnsiTheme="majorHAnsi"/>
        </w:rPr>
        <w:t xml:space="preserve">output port of </w:t>
      </w:r>
      <w:r w:rsidRPr="00C30641">
        <w:rPr>
          <w:rFonts w:asciiTheme="majorHAnsi" w:hAnsiTheme="majorHAnsi"/>
          <w:b/>
        </w:rPr>
        <w:t xml:space="preserve">Score </w:t>
      </w:r>
      <w:r>
        <w:rPr>
          <w:rFonts w:asciiTheme="majorHAnsi" w:hAnsiTheme="majorHAnsi"/>
          <w:b/>
        </w:rPr>
        <w:t>Model / Testing</w:t>
      </w:r>
      <w:r w:rsidRPr="00C30641">
        <w:rPr>
          <w:rFonts w:asciiTheme="majorHAnsi" w:hAnsiTheme="majorHAnsi"/>
          <w:b/>
        </w:rPr>
        <w:t xml:space="preserve"> </w:t>
      </w:r>
      <w:r w:rsidRPr="00C30641">
        <w:rPr>
          <w:rFonts w:asciiTheme="majorHAnsi" w:hAnsiTheme="majorHAnsi"/>
        </w:rPr>
        <w:t xml:space="preserve">module to the </w:t>
      </w:r>
      <w:r>
        <w:rPr>
          <w:rFonts w:asciiTheme="majorHAnsi" w:hAnsiTheme="majorHAnsi"/>
        </w:rPr>
        <w:t xml:space="preserve">right side </w:t>
      </w:r>
      <w:r w:rsidRPr="00C30641">
        <w:rPr>
          <w:rFonts w:asciiTheme="majorHAnsi" w:hAnsiTheme="majorHAnsi"/>
          <w:b/>
        </w:rPr>
        <w:t xml:space="preserve">Scored dataset </w:t>
      </w:r>
      <w:r w:rsidRPr="00C30641">
        <w:rPr>
          <w:rFonts w:asciiTheme="majorHAnsi" w:hAnsiTheme="majorHAnsi"/>
        </w:rPr>
        <w:t xml:space="preserve">input port of </w:t>
      </w:r>
      <w:r>
        <w:rPr>
          <w:rFonts w:asciiTheme="majorHAnsi" w:hAnsiTheme="majorHAnsi"/>
          <w:b/>
        </w:rPr>
        <w:t>Evaluate Model</w:t>
      </w:r>
      <w:r>
        <w:rPr>
          <w:rFonts w:asciiTheme="majorHAnsi" w:hAnsiTheme="majorHAnsi"/>
        </w:rPr>
        <w:t xml:space="preserve"> and click </w:t>
      </w:r>
      <w:r w:rsidRPr="00E40D20">
        <w:rPr>
          <w:rFonts w:asciiTheme="majorHAnsi" w:hAnsiTheme="majorHAnsi"/>
          <w:b/>
        </w:rPr>
        <w:t>Run</w:t>
      </w:r>
      <w:r>
        <w:rPr>
          <w:rFonts w:asciiTheme="majorHAnsi" w:hAnsiTheme="majorHAnsi"/>
          <w:b/>
        </w:rPr>
        <w:t>.</w:t>
      </w:r>
    </w:p>
    <w:p w14:paraId="498207AD" w14:textId="1B55DB8A" w:rsidR="003957DF" w:rsidRDefault="007F78E6" w:rsidP="00165885">
      <w:r>
        <w:rPr>
          <w:noProof/>
        </w:rPr>
        <w:drawing>
          <wp:inline distT="0" distB="0" distL="0" distR="0" wp14:anchorId="47D4042A" wp14:editId="170C1538">
            <wp:extent cx="5010912" cy="253422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16177" cy="2536885"/>
                    </a:xfrm>
                    <a:prstGeom prst="rect">
                      <a:avLst/>
                    </a:prstGeom>
                  </pic:spPr>
                </pic:pic>
              </a:graphicData>
            </a:graphic>
          </wp:inline>
        </w:drawing>
      </w:r>
    </w:p>
    <w:p w14:paraId="0FA4326F" w14:textId="590B502F" w:rsidR="0080247C" w:rsidRDefault="00165885" w:rsidP="00F72AFE">
      <w:pPr>
        <w:pStyle w:val="ListParagraph"/>
        <w:numPr>
          <w:ilvl w:val="0"/>
          <w:numId w:val="45"/>
        </w:numPr>
      </w:pPr>
      <w:r w:rsidRPr="00165885">
        <w:rPr>
          <w:rFonts w:asciiTheme="majorHAnsi" w:hAnsiTheme="majorHAnsi"/>
        </w:rPr>
        <w:t xml:space="preserve">Right click the </w:t>
      </w:r>
      <w:r w:rsidRPr="00165885">
        <w:rPr>
          <w:rFonts w:asciiTheme="majorHAnsi" w:hAnsiTheme="majorHAnsi"/>
          <w:b/>
        </w:rPr>
        <w:t xml:space="preserve">Evaluation results </w:t>
      </w:r>
      <w:r w:rsidRPr="00165885">
        <w:rPr>
          <w:rFonts w:asciiTheme="majorHAnsi" w:hAnsiTheme="majorHAnsi"/>
        </w:rPr>
        <w:t xml:space="preserve">output port of </w:t>
      </w:r>
      <w:r w:rsidRPr="00165885">
        <w:rPr>
          <w:rFonts w:asciiTheme="majorHAnsi" w:hAnsiTheme="majorHAnsi"/>
          <w:b/>
        </w:rPr>
        <w:t xml:space="preserve">Evaluate Model </w:t>
      </w:r>
      <w:r w:rsidRPr="00165885">
        <w:rPr>
          <w:rFonts w:asciiTheme="majorHAnsi" w:hAnsiTheme="majorHAnsi"/>
        </w:rPr>
        <w:t xml:space="preserve">and select </w:t>
      </w:r>
      <w:r w:rsidRPr="00165885">
        <w:rPr>
          <w:rFonts w:asciiTheme="majorHAnsi" w:hAnsiTheme="majorHAnsi"/>
          <w:b/>
        </w:rPr>
        <w:t>View Results</w:t>
      </w:r>
    </w:p>
    <w:p w14:paraId="292F8B1E" w14:textId="45800736" w:rsidR="003C6956" w:rsidRDefault="00B279AB" w:rsidP="00165885">
      <w:r>
        <w:rPr>
          <w:noProof/>
        </w:rPr>
        <w:lastRenderedPageBreak/>
        <w:drawing>
          <wp:inline distT="0" distB="0" distL="0" distR="0" wp14:anchorId="5BA174F6" wp14:editId="3AC9783D">
            <wp:extent cx="5031461" cy="2544614"/>
            <wp:effectExtent l="0" t="0" r="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5657" cy="2551793"/>
                    </a:xfrm>
                    <a:prstGeom prst="rect">
                      <a:avLst/>
                    </a:prstGeom>
                  </pic:spPr>
                </pic:pic>
              </a:graphicData>
            </a:graphic>
          </wp:inline>
        </w:drawing>
      </w:r>
    </w:p>
    <w:p w14:paraId="48180768" w14:textId="77777777" w:rsidR="00165885" w:rsidRPr="00DA42F7" w:rsidRDefault="00165885" w:rsidP="00F72AFE">
      <w:pPr>
        <w:pStyle w:val="ListParagraph"/>
        <w:numPr>
          <w:ilvl w:val="0"/>
          <w:numId w:val="16"/>
        </w:numPr>
        <w:rPr>
          <w:rFonts w:asciiTheme="majorHAnsi" w:hAnsiTheme="majorHAnsi"/>
        </w:rPr>
      </w:pPr>
      <w:r w:rsidRPr="00DA42F7">
        <w:rPr>
          <w:rFonts w:asciiTheme="majorHAnsi" w:hAnsiTheme="majorHAnsi"/>
        </w:rPr>
        <w:t xml:space="preserve">Notice that you are looking at </w:t>
      </w:r>
      <w:r>
        <w:rPr>
          <w:rFonts w:asciiTheme="majorHAnsi" w:hAnsiTheme="majorHAnsi"/>
          <w:b/>
        </w:rPr>
        <w:t xml:space="preserve">ROC </w:t>
      </w:r>
      <w:r>
        <w:rPr>
          <w:rFonts w:asciiTheme="majorHAnsi" w:hAnsiTheme="majorHAnsi"/>
        </w:rPr>
        <w:t xml:space="preserve">curves of both the training and test sets interlayered on top of each other for easy comparison. Also, when you scroll down the window, you will find the misclassification matrix. The blue curve (highlighted on the legend) belongs to the training set and shows that the classifier has perfect performance since </w:t>
      </w:r>
      <w:r w:rsidRPr="00DA42F7">
        <w:rPr>
          <w:rFonts w:asciiTheme="majorHAnsi" w:hAnsiTheme="majorHAnsi"/>
        </w:rPr>
        <w:t xml:space="preserve">the training dataset </w:t>
      </w:r>
      <w:r>
        <w:rPr>
          <w:rFonts w:asciiTheme="majorHAnsi" w:hAnsiTheme="majorHAnsi"/>
        </w:rPr>
        <w:t>has</w:t>
      </w:r>
      <w:r w:rsidRPr="00DA42F7">
        <w:rPr>
          <w:rFonts w:asciiTheme="majorHAnsi" w:hAnsiTheme="majorHAnsi"/>
        </w:rPr>
        <w:t xml:space="preserve"> </w:t>
      </w:r>
      <w:r>
        <w:rPr>
          <w:rFonts w:asciiTheme="majorHAnsi" w:hAnsiTheme="majorHAnsi"/>
        </w:rPr>
        <w:t>no</w:t>
      </w:r>
      <w:r w:rsidRPr="00DA42F7">
        <w:rPr>
          <w:rFonts w:asciiTheme="majorHAnsi" w:hAnsiTheme="majorHAnsi"/>
        </w:rPr>
        <w:t xml:space="preserve"> </w:t>
      </w:r>
      <w:r>
        <w:rPr>
          <w:rFonts w:asciiTheme="majorHAnsi" w:hAnsiTheme="majorHAnsi"/>
        </w:rPr>
        <w:t>misclassifications</w:t>
      </w:r>
      <w:r w:rsidRPr="00DA42F7">
        <w:rPr>
          <w:rFonts w:asciiTheme="majorHAnsi" w:hAnsiTheme="majorHAnsi"/>
        </w:rPr>
        <w:t xml:space="preserve"> (</w:t>
      </w:r>
      <w:r>
        <w:rPr>
          <w:rFonts w:asciiTheme="majorHAnsi" w:hAnsiTheme="majorHAnsi"/>
          <w:b/>
        </w:rPr>
        <w:t>False Positive</w:t>
      </w:r>
      <w:r>
        <w:rPr>
          <w:rFonts w:asciiTheme="majorHAnsi" w:hAnsiTheme="majorHAnsi"/>
        </w:rPr>
        <w:t xml:space="preserve">s or </w:t>
      </w:r>
      <w:r w:rsidRPr="00DA42F7">
        <w:rPr>
          <w:rFonts w:asciiTheme="majorHAnsi" w:hAnsiTheme="majorHAnsi"/>
          <w:b/>
        </w:rPr>
        <w:t>False Negative</w:t>
      </w:r>
      <w:r>
        <w:rPr>
          <w:rFonts w:asciiTheme="majorHAnsi" w:hAnsiTheme="majorHAnsi"/>
          <w:b/>
        </w:rPr>
        <w:t xml:space="preserve">s). </w:t>
      </w:r>
      <w:r w:rsidRPr="00DA42F7">
        <w:rPr>
          <w:rFonts w:asciiTheme="majorHAnsi" w:hAnsiTheme="majorHAnsi"/>
          <w:b/>
        </w:rPr>
        <w:t xml:space="preserve"> AUC</w:t>
      </w:r>
      <w:r w:rsidRPr="00DA42F7">
        <w:rPr>
          <w:rFonts w:asciiTheme="majorHAnsi" w:hAnsiTheme="majorHAnsi"/>
        </w:rPr>
        <w:t xml:space="preserve"> is calculated as the area under the </w:t>
      </w:r>
      <w:r w:rsidRPr="00E561DF">
        <w:rPr>
          <w:rFonts w:asciiTheme="majorHAnsi" w:hAnsiTheme="majorHAnsi"/>
          <w:b/>
        </w:rPr>
        <w:t xml:space="preserve">ROC </w:t>
      </w:r>
      <w:r w:rsidRPr="00DA42F7">
        <w:rPr>
          <w:rFonts w:asciiTheme="majorHAnsi" w:hAnsiTheme="majorHAnsi"/>
        </w:rPr>
        <w:t>curve which maps performance into a single scalar.</w:t>
      </w:r>
      <w:r>
        <w:rPr>
          <w:rFonts w:asciiTheme="majorHAnsi" w:hAnsiTheme="majorHAnsi"/>
        </w:rPr>
        <w:t xml:space="preserve"> </w:t>
      </w:r>
      <w:r w:rsidRPr="00DA42F7">
        <w:rPr>
          <w:rFonts w:asciiTheme="majorHAnsi" w:hAnsiTheme="majorHAnsi"/>
        </w:rPr>
        <w:t xml:space="preserve">The </w:t>
      </w:r>
      <w:r w:rsidRPr="00E561DF">
        <w:rPr>
          <w:rFonts w:asciiTheme="majorHAnsi" w:hAnsiTheme="majorHAnsi"/>
        </w:rPr>
        <w:t xml:space="preserve">ROC </w:t>
      </w:r>
      <w:r w:rsidRPr="00DA42F7">
        <w:rPr>
          <w:rFonts w:asciiTheme="majorHAnsi" w:hAnsiTheme="majorHAnsi"/>
        </w:rPr>
        <w:t xml:space="preserve">curve is a two-dimensional representation of a model's performance.  A perfect model will score an AUC of 1, while random guessing (diagonal line stretching from (0,0) to (1,1)) will score an AUC of 0.5. </w:t>
      </w:r>
    </w:p>
    <w:p w14:paraId="7D552351" w14:textId="378DFC30" w:rsidR="00165885" w:rsidRPr="00165885" w:rsidRDefault="00165885" w:rsidP="00F72AFE">
      <w:pPr>
        <w:pStyle w:val="ListParagraph"/>
        <w:numPr>
          <w:ilvl w:val="0"/>
          <w:numId w:val="16"/>
        </w:numPr>
        <w:rPr>
          <w:rFonts w:asciiTheme="majorHAnsi" w:hAnsiTheme="majorHAnsi"/>
        </w:rPr>
      </w:pPr>
      <w:r w:rsidRPr="00DA42F7">
        <w:rPr>
          <w:rFonts w:asciiTheme="majorHAnsi" w:hAnsiTheme="majorHAnsi"/>
        </w:rPr>
        <w:t xml:space="preserve">Now, </w:t>
      </w:r>
      <w:r>
        <w:rPr>
          <w:rFonts w:asciiTheme="majorHAnsi" w:hAnsiTheme="majorHAnsi"/>
        </w:rPr>
        <w:t xml:space="preserve">highlight the red curve by clicking the legend to examine </w:t>
      </w:r>
      <w:r w:rsidRPr="00DA42F7">
        <w:rPr>
          <w:rFonts w:asciiTheme="majorHAnsi" w:hAnsiTheme="majorHAnsi"/>
        </w:rPr>
        <w:t xml:space="preserve">the test </w:t>
      </w:r>
      <w:r>
        <w:rPr>
          <w:rFonts w:asciiTheme="majorHAnsi" w:hAnsiTheme="majorHAnsi"/>
        </w:rPr>
        <w:t>set performance</w:t>
      </w:r>
      <w:r w:rsidRPr="00DA42F7">
        <w:rPr>
          <w:rFonts w:asciiTheme="majorHAnsi" w:hAnsiTheme="majorHAnsi"/>
        </w:rPr>
        <w:t>.</w:t>
      </w:r>
      <w:r>
        <w:rPr>
          <w:rFonts w:asciiTheme="majorHAnsi" w:hAnsiTheme="majorHAnsi"/>
        </w:rPr>
        <w:t xml:space="preserve"> You can see that the test set AUC is lower than the training set meaning that the classifier made errors on the test data. </w:t>
      </w:r>
      <w:r w:rsidRPr="00052F4A">
        <w:rPr>
          <w:rFonts w:asciiTheme="majorHAnsi" w:hAnsiTheme="majorHAnsi"/>
        </w:rPr>
        <w:t>Now observe the confusion matrix for TP,</w:t>
      </w:r>
      <w:r>
        <w:rPr>
          <w:rFonts w:asciiTheme="majorHAnsi" w:hAnsiTheme="majorHAnsi"/>
        </w:rPr>
        <w:t xml:space="preserve"> </w:t>
      </w:r>
      <w:r w:rsidRPr="00052F4A">
        <w:rPr>
          <w:rFonts w:asciiTheme="majorHAnsi" w:hAnsiTheme="majorHAnsi"/>
        </w:rPr>
        <w:t>FP,</w:t>
      </w:r>
      <w:r>
        <w:rPr>
          <w:rFonts w:asciiTheme="majorHAnsi" w:hAnsiTheme="majorHAnsi"/>
        </w:rPr>
        <w:t xml:space="preserve"> </w:t>
      </w:r>
      <w:r w:rsidRPr="00052F4A">
        <w:rPr>
          <w:rFonts w:asciiTheme="majorHAnsi" w:hAnsiTheme="majorHAnsi"/>
        </w:rPr>
        <w:t>TN and FN counts.</w:t>
      </w:r>
      <w:r>
        <w:rPr>
          <w:rFonts w:asciiTheme="majorHAnsi" w:hAnsiTheme="majorHAnsi"/>
        </w:rPr>
        <w:t xml:space="preserve"> 18 data points were misclassified as false positives and 49 as false negatives. Close the window to return to the experiment.</w:t>
      </w:r>
    </w:p>
    <w:p w14:paraId="5D8628C7" w14:textId="360873F4" w:rsidR="00C30641" w:rsidRPr="00C30641" w:rsidRDefault="00165885" w:rsidP="00165885">
      <w:pPr>
        <w:pStyle w:val="Heading1"/>
      </w:pPr>
      <w:bookmarkStart w:id="10" w:name="_Toc425159997"/>
      <w:r w:rsidRPr="00165885">
        <w:t>Writing predictions to Azure SQL database</w:t>
      </w:r>
      <w:bookmarkEnd w:id="10"/>
    </w:p>
    <w:p w14:paraId="3910F781" w14:textId="77777777" w:rsidR="00165885" w:rsidRDefault="00165885" w:rsidP="00165885">
      <w:pPr>
        <w:rPr>
          <w:rFonts w:asciiTheme="majorHAnsi" w:hAnsiTheme="majorHAnsi"/>
        </w:rPr>
      </w:pPr>
      <w:r w:rsidRPr="00627F5F">
        <w:rPr>
          <w:rFonts w:asciiTheme="majorHAnsi" w:hAnsiTheme="majorHAnsi"/>
        </w:rPr>
        <w:t>In</w:t>
      </w:r>
      <w:r>
        <w:rPr>
          <w:rFonts w:asciiTheme="majorHAnsi" w:hAnsiTheme="majorHAnsi"/>
        </w:rPr>
        <w:t xml:space="preserve"> this section, you will use the </w:t>
      </w:r>
      <w:r w:rsidRPr="00A93EC2">
        <w:rPr>
          <w:rFonts w:asciiTheme="majorHAnsi" w:hAnsiTheme="majorHAnsi"/>
          <w:b/>
        </w:rPr>
        <w:t>Writer</w:t>
      </w:r>
      <w:r>
        <w:rPr>
          <w:rFonts w:asciiTheme="majorHAnsi" w:hAnsiTheme="majorHAnsi"/>
        </w:rPr>
        <w:t xml:space="preserve"> module to write the scored labels and probabilities of the test set examples into the Azure SQL database created in the beginning of the lab.</w:t>
      </w:r>
    </w:p>
    <w:p w14:paraId="5AF3D791" w14:textId="77777777" w:rsidR="00165885" w:rsidRDefault="00165885" w:rsidP="00165885">
      <w:pPr>
        <w:rPr>
          <w:b/>
          <w:color w:val="0070C0"/>
        </w:rPr>
      </w:pPr>
      <w:r w:rsidRPr="00390F92">
        <w:rPr>
          <w:b/>
          <w:color w:val="0070C0"/>
        </w:rPr>
        <w:t>Key Points</w:t>
      </w:r>
    </w:p>
    <w:p w14:paraId="57A1CF5C" w14:textId="77777777" w:rsidR="00165885" w:rsidRPr="00A93EC2" w:rsidRDefault="00165885" w:rsidP="00F72AFE">
      <w:pPr>
        <w:pStyle w:val="ListParagraph"/>
        <w:numPr>
          <w:ilvl w:val="0"/>
          <w:numId w:val="50"/>
        </w:numPr>
        <w:rPr>
          <w:rFonts w:asciiTheme="majorHAnsi" w:hAnsiTheme="majorHAnsi"/>
        </w:rPr>
      </w:pPr>
      <w:r w:rsidRPr="00A93EC2">
        <w:rPr>
          <w:rFonts w:asciiTheme="majorHAnsi" w:hAnsiTheme="majorHAnsi"/>
        </w:rPr>
        <w:t xml:space="preserve">Azure ML Studio gives you an option to save datasets </w:t>
      </w:r>
      <w:r>
        <w:rPr>
          <w:rFonts w:asciiTheme="majorHAnsi" w:hAnsiTheme="majorHAnsi"/>
        </w:rPr>
        <w:t>to Azure Blob Storage, Azure Table, Azure SQL Database and to a Hive Table using the</w:t>
      </w:r>
      <w:r w:rsidRPr="00A93EC2">
        <w:rPr>
          <w:rFonts w:asciiTheme="majorHAnsi" w:hAnsiTheme="majorHAnsi"/>
        </w:rPr>
        <w:t xml:space="preserve"> Writer module. </w:t>
      </w:r>
    </w:p>
    <w:p w14:paraId="759CD5A9" w14:textId="77777777" w:rsidR="00165885" w:rsidRDefault="00165885" w:rsidP="00165885">
      <w:pPr>
        <w:rPr>
          <w:b/>
          <w:color w:val="0070C0"/>
        </w:rPr>
      </w:pPr>
      <w:r>
        <w:rPr>
          <w:b/>
          <w:color w:val="0070C0"/>
        </w:rPr>
        <w:t>Step-by-step</w:t>
      </w:r>
    </w:p>
    <w:p w14:paraId="1CBD9B0C" w14:textId="77777777" w:rsidR="00165885" w:rsidRDefault="00165885" w:rsidP="00165885">
      <w:pPr>
        <w:rPr>
          <w:rFonts w:asciiTheme="majorHAnsi" w:hAnsiTheme="majorHAnsi"/>
        </w:rPr>
      </w:pPr>
      <w:r>
        <w:rPr>
          <w:rFonts w:asciiTheme="majorHAnsi" w:hAnsiTheme="majorHAnsi"/>
        </w:rPr>
        <w:t>This step takes about 5 minutes to complete.</w:t>
      </w:r>
    </w:p>
    <w:p w14:paraId="30F1EF81" w14:textId="77777777" w:rsidR="00165885" w:rsidRPr="00A93EC2" w:rsidRDefault="00165885" w:rsidP="00F72AFE">
      <w:pPr>
        <w:pStyle w:val="ListParagraph"/>
        <w:numPr>
          <w:ilvl w:val="0"/>
          <w:numId w:val="51"/>
        </w:numPr>
        <w:rPr>
          <w:rFonts w:asciiTheme="majorHAnsi" w:hAnsiTheme="majorHAnsi"/>
        </w:rPr>
      </w:pPr>
      <w:r w:rsidRPr="00A93EC2">
        <w:rPr>
          <w:rFonts w:asciiTheme="majorHAnsi" w:hAnsiTheme="majorHAnsi"/>
        </w:rPr>
        <w:t xml:space="preserve">In the Search box type </w:t>
      </w:r>
      <w:r w:rsidRPr="00A93EC2">
        <w:rPr>
          <w:rFonts w:asciiTheme="majorHAnsi" w:hAnsiTheme="majorHAnsi"/>
          <w:b/>
        </w:rPr>
        <w:t>Writer</w:t>
      </w:r>
      <w:r w:rsidRPr="00A93EC2">
        <w:rPr>
          <w:rFonts w:asciiTheme="majorHAnsi" w:hAnsiTheme="majorHAnsi"/>
        </w:rPr>
        <w:t xml:space="preserve">, drag and drop the Writer module in the experiment canvas just below the </w:t>
      </w:r>
      <w:r w:rsidRPr="00A93EC2">
        <w:rPr>
          <w:rFonts w:asciiTheme="majorHAnsi" w:hAnsiTheme="majorHAnsi"/>
          <w:b/>
        </w:rPr>
        <w:t>Score Model / Testing</w:t>
      </w:r>
      <w:r w:rsidRPr="00A93EC2">
        <w:rPr>
          <w:rFonts w:asciiTheme="majorHAnsi" w:hAnsiTheme="majorHAnsi"/>
        </w:rPr>
        <w:t xml:space="preserve"> module.</w:t>
      </w:r>
    </w:p>
    <w:p w14:paraId="4C7E0107" w14:textId="77777777" w:rsidR="00165885" w:rsidRPr="00B646FE" w:rsidRDefault="00165885" w:rsidP="00F72AFE">
      <w:pPr>
        <w:pStyle w:val="ListParagraph"/>
        <w:numPr>
          <w:ilvl w:val="0"/>
          <w:numId w:val="51"/>
        </w:numPr>
        <w:rPr>
          <w:rFonts w:asciiTheme="majorHAnsi" w:hAnsiTheme="majorHAnsi"/>
        </w:rPr>
      </w:pPr>
      <w:r w:rsidRPr="005A278E">
        <w:rPr>
          <w:rFonts w:asciiTheme="majorHAnsi" w:hAnsiTheme="majorHAnsi"/>
        </w:rPr>
        <w:t xml:space="preserve">Connect the </w:t>
      </w:r>
      <w:r w:rsidRPr="005A278E">
        <w:rPr>
          <w:rFonts w:asciiTheme="majorHAnsi" w:hAnsiTheme="majorHAnsi"/>
          <w:b/>
        </w:rPr>
        <w:t>Scored Dataset</w:t>
      </w:r>
      <w:r w:rsidRPr="005A278E">
        <w:rPr>
          <w:rFonts w:asciiTheme="majorHAnsi" w:hAnsiTheme="majorHAnsi"/>
        </w:rPr>
        <w:t xml:space="preserve"> port of the </w:t>
      </w:r>
      <w:r w:rsidRPr="005A278E">
        <w:rPr>
          <w:rFonts w:asciiTheme="majorHAnsi" w:hAnsiTheme="majorHAnsi"/>
          <w:b/>
        </w:rPr>
        <w:t>Score Model / Testing</w:t>
      </w:r>
      <w:r w:rsidRPr="005A278E">
        <w:rPr>
          <w:rFonts w:asciiTheme="majorHAnsi" w:hAnsiTheme="majorHAnsi"/>
        </w:rPr>
        <w:t xml:space="preserve"> module to the </w:t>
      </w:r>
      <w:r w:rsidRPr="005A278E">
        <w:rPr>
          <w:rFonts w:asciiTheme="majorHAnsi" w:hAnsiTheme="majorHAnsi"/>
          <w:b/>
        </w:rPr>
        <w:t>Dataset</w:t>
      </w:r>
      <w:r w:rsidRPr="005A278E">
        <w:rPr>
          <w:rFonts w:asciiTheme="majorHAnsi" w:hAnsiTheme="majorHAnsi"/>
        </w:rPr>
        <w:t xml:space="preserve"> </w:t>
      </w:r>
      <w:r>
        <w:rPr>
          <w:rFonts w:asciiTheme="majorHAnsi" w:hAnsiTheme="majorHAnsi"/>
        </w:rPr>
        <w:t xml:space="preserve">input </w:t>
      </w:r>
      <w:r w:rsidRPr="005A278E">
        <w:rPr>
          <w:rFonts w:asciiTheme="majorHAnsi" w:hAnsiTheme="majorHAnsi"/>
        </w:rPr>
        <w:t xml:space="preserve">port of the </w:t>
      </w:r>
      <w:r w:rsidRPr="005A278E">
        <w:rPr>
          <w:rFonts w:asciiTheme="majorHAnsi" w:hAnsiTheme="majorHAnsi"/>
          <w:b/>
        </w:rPr>
        <w:t xml:space="preserve">Writer </w:t>
      </w:r>
      <w:r w:rsidRPr="005A278E">
        <w:rPr>
          <w:rFonts w:asciiTheme="majorHAnsi" w:hAnsiTheme="majorHAnsi"/>
        </w:rPr>
        <w:t xml:space="preserve">module. </w:t>
      </w:r>
    </w:p>
    <w:p w14:paraId="0A940A2A" w14:textId="77777777" w:rsidR="00165885" w:rsidRPr="009F72E0" w:rsidRDefault="00165885" w:rsidP="00F72AFE">
      <w:pPr>
        <w:pStyle w:val="ListParagraph"/>
        <w:numPr>
          <w:ilvl w:val="0"/>
          <w:numId w:val="51"/>
        </w:numPr>
        <w:rPr>
          <w:rFonts w:asciiTheme="majorHAnsi" w:hAnsiTheme="majorHAnsi"/>
        </w:rPr>
      </w:pPr>
      <w:r w:rsidRPr="009F72E0">
        <w:rPr>
          <w:rFonts w:asciiTheme="majorHAnsi" w:hAnsiTheme="majorHAnsi"/>
        </w:rPr>
        <w:t xml:space="preserve">Select the </w:t>
      </w:r>
      <w:r w:rsidRPr="009F72E0">
        <w:rPr>
          <w:rFonts w:asciiTheme="majorHAnsi" w:hAnsiTheme="majorHAnsi"/>
          <w:b/>
        </w:rPr>
        <w:t>Writer</w:t>
      </w:r>
      <w:r w:rsidRPr="009F72E0">
        <w:rPr>
          <w:rFonts w:asciiTheme="majorHAnsi" w:hAnsiTheme="majorHAnsi"/>
        </w:rPr>
        <w:t xml:space="preserve"> module and expand the </w:t>
      </w:r>
      <w:r w:rsidRPr="009F72E0">
        <w:rPr>
          <w:rFonts w:asciiTheme="majorHAnsi" w:hAnsiTheme="majorHAnsi"/>
          <w:b/>
        </w:rPr>
        <w:t>Properties</w:t>
      </w:r>
      <w:r w:rsidRPr="009F72E0">
        <w:rPr>
          <w:rFonts w:asciiTheme="majorHAnsi" w:hAnsiTheme="majorHAnsi"/>
        </w:rPr>
        <w:t xml:space="preserve"> pane. Examine the options you have under </w:t>
      </w:r>
      <w:r w:rsidRPr="009F72E0">
        <w:rPr>
          <w:rFonts w:asciiTheme="majorHAnsi" w:hAnsiTheme="majorHAnsi"/>
          <w:b/>
        </w:rPr>
        <w:t>Please specify data destination</w:t>
      </w:r>
      <w:r w:rsidRPr="009F72E0">
        <w:rPr>
          <w:rFonts w:asciiTheme="majorHAnsi" w:hAnsiTheme="majorHAnsi"/>
        </w:rPr>
        <w:t xml:space="preserve"> and select </w:t>
      </w:r>
      <w:r w:rsidRPr="009F72E0">
        <w:rPr>
          <w:rFonts w:asciiTheme="majorHAnsi" w:hAnsiTheme="majorHAnsi"/>
          <w:b/>
        </w:rPr>
        <w:t xml:space="preserve">Azure SQL Database. </w:t>
      </w:r>
      <w:r w:rsidRPr="009F72E0">
        <w:rPr>
          <w:rFonts w:asciiTheme="majorHAnsi" w:hAnsiTheme="majorHAnsi"/>
        </w:rPr>
        <w:t>Enter the database server name that you noted from the earlier exercises under the Database server name text box. Alternatively, you can look up the server name from the Azure portal.  Type “Churn” for the Database name, “churnuser” for Server user account name and use ”passWord!” for the Server user account password. Check “Accept server certificate (insecure)”.</w:t>
      </w:r>
    </w:p>
    <w:p w14:paraId="64A11007" w14:textId="42BC4C69" w:rsidR="0060260C" w:rsidRPr="00165885" w:rsidRDefault="00165885" w:rsidP="00F72AFE">
      <w:pPr>
        <w:pStyle w:val="ListParagraph"/>
        <w:numPr>
          <w:ilvl w:val="0"/>
          <w:numId w:val="51"/>
        </w:numPr>
        <w:rPr>
          <w:rFonts w:asciiTheme="majorHAnsi" w:hAnsiTheme="majorHAnsi"/>
        </w:rPr>
      </w:pPr>
      <w:r>
        <w:rPr>
          <w:rFonts w:asciiTheme="majorHAnsi" w:hAnsiTheme="majorHAnsi"/>
        </w:rPr>
        <w:t xml:space="preserve"> In the </w:t>
      </w:r>
      <w:r w:rsidRPr="001E12FF">
        <w:rPr>
          <w:rFonts w:asciiTheme="majorHAnsi" w:hAnsiTheme="majorHAnsi"/>
          <w:b/>
        </w:rPr>
        <w:t>Comma separated list of columns</w:t>
      </w:r>
      <w:r>
        <w:rPr>
          <w:rFonts w:asciiTheme="majorHAnsi" w:hAnsiTheme="majorHAnsi"/>
          <w:b/>
        </w:rPr>
        <w:t xml:space="preserve"> to be saved</w:t>
      </w:r>
      <w:r>
        <w:rPr>
          <w:rFonts w:asciiTheme="majorHAnsi" w:hAnsiTheme="majorHAnsi"/>
        </w:rPr>
        <w:t>, type “</w:t>
      </w:r>
      <w:r w:rsidRPr="004D5CB3">
        <w:rPr>
          <w:rFonts w:asciiTheme="majorHAnsi" w:hAnsiTheme="majorHAnsi"/>
        </w:rPr>
        <w:t>Churn_, Scored Labels, Scored Probabilities</w:t>
      </w:r>
      <w:r>
        <w:rPr>
          <w:rFonts w:asciiTheme="majorHAnsi" w:hAnsiTheme="majorHAnsi"/>
        </w:rPr>
        <w:t xml:space="preserve">”. Type “ChurnScores” for the Data table name. In the </w:t>
      </w:r>
      <w:r w:rsidRPr="004D5CB3">
        <w:rPr>
          <w:rFonts w:asciiTheme="majorHAnsi" w:hAnsiTheme="majorHAnsi"/>
          <w:b/>
        </w:rPr>
        <w:t>Comma separated list of datatable columns</w:t>
      </w:r>
      <w:r>
        <w:rPr>
          <w:rFonts w:asciiTheme="majorHAnsi" w:hAnsiTheme="majorHAnsi"/>
        </w:rPr>
        <w:t>, type “</w:t>
      </w:r>
      <w:r w:rsidRPr="004D5CB3">
        <w:rPr>
          <w:rFonts w:asciiTheme="majorHAnsi" w:hAnsiTheme="majorHAnsi"/>
        </w:rPr>
        <w:t xml:space="preserve">Churn_, </w:t>
      </w:r>
      <w:r w:rsidRPr="004D5CB3">
        <w:rPr>
          <w:rFonts w:asciiTheme="majorHAnsi" w:hAnsiTheme="majorHAnsi"/>
        </w:rPr>
        <w:lastRenderedPageBreak/>
        <w:t>ScoredLabels, ScoredProbabilities</w:t>
      </w:r>
      <w:r>
        <w:rPr>
          <w:rFonts w:asciiTheme="majorHAnsi" w:hAnsiTheme="majorHAnsi"/>
        </w:rPr>
        <w:t xml:space="preserve">”. Leave </w:t>
      </w:r>
      <w:r w:rsidRPr="004D5CB3">
        <w:rPr>
          <w:rFonts w:asciiTheme="majorHAnsi" w:hAnsiTheme="majorHAnsi"/>
          <w:b/>
        </w:rPr>
        <w:t xml:space="preserve">Number of rows written per SQL Azure operation </w:t>
      </w:r>
      <w:r>
        <w:rPr>
          <w:rFonts w:asciiTheme="majorHAnsi" w:hAnsiTheme="majorHAnsi"/>
        </w:rPr>
        <w:t>as default (50) and run the experiment.</w:t>
      </w:r>
    </w:p>
    <w:p w14:paraId="5099F03F" w14:textId="664A70E4" w:rsidR="00B646FE" w:rsidRDefault="0060260C" w:rsidP="00165885">
      <w:pPr>
        <w:tabs>
          <w:tab w:val="left" w:pos="7764"/>
        </w:tabs>
      </w:pPr>
      <w:r>
        <w:rPr>
          <w:noProof/>
        </w:rPr>
        <w:drawing>
          <wp:inline distT="0" distB="0" distL="0" distR="0" wp14:anchorId="62280119" wp14:editId="4DFA1301">
            <wp:extent cx="4985864" cy="2524324"/>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0589" cy="2526716"/>
                    </a:xfrm>
                    <a:prstGeom prst="rect">
                      <a:avLst/>
                    </a:prstGeom>
                  </pic:spPr>
                </pic:pic>
              </a:graphicData>
            </a:graphic>
          </wp:inline>
        </w:drawing>
      </w:r>
    </w:p>
    <w:p w14:paraId="7ABEDE85" w14:textId="38A7D439" w:rsidR="00165885" w:rsidRPr="00BD4B4A" w:rsidRDefault="00165885" w:rsidP="00F72AFE">
      <w:pPr>
        <w:pStyle w:val="ListParagraph"/>
        <w:numPr>
          <w:ilvl w:val="0"/>
          <w:numId w:val="51"/>
        </w:numPr>
        <w:rPr>
          <w:rFonts w:asciiTheme="majorHAnsi" w:hAnsiTheme="majorHAnsi"/>
        </w:rPr>
      </w:pPr>
      <w:r w:rsidRPr="00165885">
        <w:rPr>
          <w:rFonts w:asciiTheme="majorHAnsi" w:hAnsiTheme="majorHAnsi"/>
        </w:rPr>
        <w:t>Once</w:t>
      </w:r>
      <w:r>
        <w:rPr>
          <w:rFonts w:asciiTheme="majorHAnsi" w:hAnsiTheme="majorHAnsi"/>
        </w:rPr>
        <w:t xml:space="preserve"> you see the green check mark on the Writer module, you can verify your results by connecting to your database through SQL Server Management Studio installed on your lab VM by using the same Azure SQL server name and credentials and by querying the ChurnScores table. </w:t>
      </w:r>
    </w:p>
    <w:p w14:paraId="04C983EA" w14:textId="0B7F2668" w:rsidR="00B646FE" w:rsidRDefault="00165885" w:rsidP="00165885">
      <w:pPr>
        <w:pStyle w:val="Heading1"/>
      </w:pPr>
      <w:bookmarkStart w:id="11" w:name="_Toc425159998"/>
      <w:r w:rsidRPr="00165885">
        <w:t>Executing R scripts</w:t>
      </w:r>
      <w:bookmarkEnd w:id="11"/>
    </w:p>
    <w:p w14:paraId="2BC40D65" w14:textId="77777777" w:rsidR="00165885" w:rsidRDefault="00165885" w:rsidP="00165885">
      <w:pPr>
        <w:rPr>
          <w:rFonts w:asciiTheme="majorHAnsi" w:hAnsiTheme="majorHAnsi"/>
        </w:rPr>
      </w:pPr>
      <w:r w:rsidRPr="00627F5F">
        <w:rPr>
          <w:rFonts w:asciiTheme="majorHAnsi" w:hAnsiTheme="majorHAnsi"/>
        </w:rPr>
        <w:t>In</w:t>
      </w:r>
      <w:r>
        <w:rPr>
          <w:rFonts w:asciiTheme="majorHAnsi" w:hAnsiTheme="majorHAnsi"/>
        </w:rPr>
        <w:t xml:space="preserve"> this exercise, you will use the </w:t>
      </w:r>
      <w:r w:rsidRPr="00362469">
        <w:rPr>
          <w:rFonts w:asciiTheme="majorHAnsi" w:hAnsiTheme="majorHAnsi"/>
          <w:b/>
        </w:rPr>
        <w:t>Execute R Script</w:t>
      </w:r>
      <w:r>
        <w:rPr>
          <w:rFonts w:asciiTheme="majorHAnsi" w:hAnsiTheme="majorHAnsi"/>
        </w:rPr>
        <w:t xml:space="preserve"> module to fit a decision tree algorithm to the churn data and visualize it by using the pre-installed R package called </w:t>
      </w:r>
      <w:r>
        <w:rPr>
          <w:rFonts w:asciiTheme="majorHAnsi" w:hAnsiTheme="majorHAnsi"/>
          <w:b/>
        </w:rPr>
        <w:t>P</w:t>
      </w:r>
      <w:r w:rsidRPr="00362469">
        <w:rPr>
          <w:rFonts w:asciiTheme="majorHAnsi" w:hAnsiTheme="majorHAnsi"/>
          <w:b/>
        </w:rPr>
        <w:t>arty</w:t>
      </w:r>
      <w:r>
        <w:rPr>
          <w:rFonts w:asciiTheme="majorHAnsi" w:hAnsiTheme="majorHAnsi"/>
          <w:b/>
        </w:rPr>
        <w:t xml:space="preserve"> </w:t>
      </w:r>
      <w:r>
        <w:rPr>
          <w:rFonts w:asciiTheme="majorHAnsi" w:hAnsiTheme="majorHAnsi"/>
        </w:rPr>
        <w:t>within Azure ML. The purpose of this section is to get you introduced to the functionality in general and is not intended to dive into R scripting or to provide a detailed description of the package used.</w:t>
      </w:r>
    </w:p>
    <w:p w14:paraId="1B42B0D0" w14:textId="77777777" w:rsidR="00165885" w:rsidRDefault="00165885" w:rsidP="00165885">
      <w:pPr>
        <w:rPr>
          <w:b/>
          <w:color w:val="0070C0"/>
        </w:rPr>
      </w:pPr>
      <w:r w:rsidRPr="00390F92">
        <w:rPr>
          <w:b/>
          <w:color w:val="0070C0"/>
        </w:rPr>
        <w:t>Key Points</w:t>
      </w:r>
    </w:p>
    <w:p w14:paraId="6885DC39" w14:textId="77777777" w:rsidR="00165885" w:rsidRPr="005B1033" w:rsidRDefault="00165885" w:rsidP="00F72AFE">
      <w:pPr>
        <w:pStyle w:val="ListParagraph"/>
        <w:numPr>
          <w:ilvl w:val="0"/>
          <w:numId w:val="26"/>
        </w:numPr>
        <w:shd w:val="clear" w:color="auto" w:fill="FFFFFF"/>
        <w:spacing w:before="180" w:after="180" w:line="240" w:lineRule="auto"/>
        <w:rPr>
          <w:rFonts w:asciiTheme="majorHAnsi" w:hAnsiTheme="majorHAnsi"/>
        </w:rPr>
      </w:pPr>
      <w:r>
        <w:rPr>
          <w:rFonts w:asciiTheme="majorHAnsi" w:hAnsiTheme="majorHAnsi"/>
        </w:rPr>
        <w:t>Azure ML can easily be extended with open source R packages and scripts to complement the existing modules.</w:t>
      </w:r>
    </w:p>
    <w:p w14:paraId="725E6D8A" w14:textId="77777777" w:rsidR="00165885" w:rsidRDefault="00165885" w:rsidP="00165885">
      <w:pPr>
        <w:rPr>
          <w:b/>
          <w:color w:val="0070C0"/>
        </w:rPr>
      </w:pPr>
      <w:r>
        <w:rPr>
          <w:b/>
          <w:color w:val="0070C0"/>
        </w:rPr>
        <w:t>Step-by-Step</w:t>
      </w:r>
    </w:p>
    <w:p w14:paraId="2B9D4A7C" w14:textId="77777777" w:rsidR="00165885" w:rsidRDefault="00165885" w:rsidP="00165885">
      <w:pPr>
        <w:rPr>
          <w:rFonts w:asciiTheme="majorHAnsi" w:hAnsiTheme="majorHAnsi"/>
        </w:rPr>
      </w:pPr>
      <w:r>
        <w:rPr>
          <w:rFonts w:asciiTheme="majorHAnsi" w:hAnsiTheme="majorHAnsi"/>
        </w:rPr>
        <w:t>This exercise takes about 10 minutes to complete.</w:t>
      </w:r>
    </w:p>
    <w:p w14:paraId="54F04E75" w14:textId="34EEC5F0" w:rsidR="00D718E9" w:rsidRPr="00165885" w:rsidRDefault="00165885" w:rsidP="00165885">
      <w:pPr>
        <w:pStyle w:val="ListParagraph"/>
        <w:numPr>
          <w:ilvl w:val="0"/>
          <w:numId w:val="9"/>
        </w:numPr>
        <w:rPr>
          <w:rFonts w:asciiTheme="majorHAnsi" w:hAnsiTheme="majorHAnsi"/>
          <w:b/>
        </w:rPr>
      </w:pPr>
      <w:r>
        <w:rPr>
          <w:rFonts w:asciiTheme="majorHAnsi" w:hAnsiTheme="majorHAnsi"/>
        </w:rPr>
        <w:t xml:space="preserve">First, we will create a new experiment called Churn Decision Tree. Click the </w:t>
      </w:r>
      <w:r w:rsidRPr="004247D8">
        <w:rPr>
          <w:rFonts w:asciiTheme="majorHAnsi" w:hAnsiTheme="majorHAnsi"/>
          <w:b/>
        </w:rPr>
        <w:t>SAVE AS</w:t>
      </w:r>
      <w:r>
        <w:rPr>
          <w:rFonts w:asciiTheme="majorHAnsi" w:hAnsiTheme="majorHAnsi"/>
          <w:b/>
        </w:rPr>
        <w:t xml:space="preserve"> </w:t>
      </w:r>
      <w:r>
        <w:rPr>
          <w:rFonts w:asciiTheme="majorHAnsi" w:hAnsiTheme="majorHAnsi"/>
        </w:rPr>
        <w:t>button at the bottom bar and type Churn Decision Tree for the experiment name and click the check mark. You will see that your experiment is renamed. You now have multiple experiments in your workspace. You can verify that by clicking the experiments tab on the leftmost navigation bar. Notice that a preview of the experiment is displayed on the right side.</w:t>
      </w:r>
    </w:p>
    <w:p w14:paraId="0C2A5229" w14:textId="5C3A10EC" w:rsidR="00362469" w:rsidRDefault="00D611F1" w:rsidP="00165885">
      <w:pPr>
        <w:tabs>
          <w:tab w:val="left" w:pos="7764"/>
        </w:tabs>
      </w:pPr>
      <w:r>
        <w:rPr>
          <w:noProof/>
        </w:rPr>
        <w:lastRenderedPageBreak/>
        <w:drawing>
          <wp:inline distT="0" distB="0" distL="0" distR="0" wp14:anchorId="3AA80BEB" wp14:editId="2AB18A8F">
            <wp:extent cx="5024638" cy="253837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0441" cy="2551409"/>
                    </a:xfrm>
                    <a:prstGeom prst="rect">
                      <a:avLst/>
                    </a:prstGeom>
                  </pic:spPr>
                </pic:pic>
              </a:graphicData>
            </a:graphic>
          </wp:inline>
        </w:drawing>
      </w:r>
    </w:p>
    <w:p w14:paraId="46405427" w14:textId="77777777" w:rsidR="006F6D70" w:rsidRPr="00C122BC" w:rsidRDefault="006F6D70" w:rsidP="00F72AFE">
      <w:pPr>
        <w:pStyle w:val="ListParagraph"/>
        <w:numPr>
          <w:ilvl w:val="0"/>
          <w:numId w:val="42"/>
        </w:numPr>
        <w:rPr>
          <w:rFonts w:asciiTheme="majorHAnsi" w:hAnsiTheme="majorHAnsi"/>
        </w:rPr>
      </w:pPr>
      <w:r w:rsidRPr="00C122BC">
        <w:rPr>
          <w:rFonts w:asciiTheme="majorHAnsi" w:hAnsiTheme="majorHAnsi"/>
        </w:rPr>
        <w:t xml:space="preserve">Click on the Churn Decision Tree experiment, delete all </w:t>
      </w:r>
      <w:r>
        <w:rPr>
          <w:rFonts w:asciiTheme="majorHAnsi" w:hAnsiTheme="majorHAnsi"/>
        </w:rPr>
        <w:t>the modules except ChurnData</w:t>
      </w:r>
      <w:r w:rsidRPr="00C122BC">
        <w:rPr>
          <w:rFonts w:asciiTheme="majorHAnsi" w:hAnsiTheme="majorHAnsi"/>
        </w:rPr>
        <w:t xml:space="preserve"> and Project Columns. Next, type </w:t>
      </w:r>
      <w:r w:rsidRPr="00C122BC">
        <w:rPr>
          <w:rFonts w:asciiTheme="majorHAnsi" w:hAnsiTheme="majorHAnsi"/>
          <w:b/>
        </w:rPr>
        <w:t xml:space="preserve">Metadata Editor </w:t>
      </w:r>
      <w:r w:rsidRPr="00C122BC">
        <w:rPr>
          <w:rFonts w:asciiTheme="majorHAnsi" w:hAnsiTheme="majorHAnsi"/>
        </w:rPr>
        <w:t>in the search box and drag and drop the module on the experiment canvas and connect it to the Project Columns. Click</w:t>
      </w:r>
      <w:r w:rsidRPr="00C122BC">
        <w:rPr>
          <w:rFonts w:asciiTheme="majorHAnsi" w:hAnsiTheme="majorHAnsi"/>
          <w:b/>
        </w:rPr>
        <w:t xml:space="preserve"> on Launch column selector</w:t>
      </w:r>
      <w:r w:rsidRPr="00C122BC">
        <w:rPr>
          <w:rFonts w:asciiTheme="majorHAnsi" w:hAnsiTheme="majorHAnsi"/>
        </w:rPr>
        <w:t xml:space="preserve"> on the properties section and on the </w:t>
      </w:r>
      <w:r w:rsidRPr="00C122BC">
        <w:rPr>
          <w:rFonts w:asciiTheme="majorHAnsi" w:hAnsiTheme="majorHAnsi"/>
          <w:b/>
        </w:rPr>
        <w:t xml:space="preserve">Select columns </w:t>
      </w:r>
      <w:r w:rsidRPr="00C122BC">
        <w:rPr>
          <w:rFonts w:asciiTheme="majorHAnsi" w:hAnsiTheme="majorHAnsi"/>
        </w:rPr>
        <w:t xml:space="preserve">window, make sure that the first drop down menu next to </w:t>
      </w:r>
      <w:r w:rsidRPr="00C122BC">
        <w:rPr>
          <w:rFonts w:asciiTheme="majorHAnsi" w:hAnsiTheme="majorHAnsi"/>
          <w:b/>
        </w:rPr>
        <w:t>Begin With</w:t>
      </w:r>
      <w:r w:rsidRPr="00C122BC">
        <w:rPr>
          <w:rFonts w:asciiTheme="majorHAnsi" w:hAnsiTheme="majorHAnsi"/>
        </w:rPr>
        <w:t xml:space="preserve"> has </w:t>
      </w:r>
      <w:r w:rsidRPr="00C122BC">
        <w:rPr>
          <w:rFonts w:asciiTheme="majorHAnsi" w:hAnsiTheme="majorHAnsi"/>
          <w:b/>
        </w:rPr>
        <w:t>No columns</w:t>
      </w:r>
      <w:r w:rsidRPr="00C122BC">
        <w:rPr>
          <w:rFonts w:asciiTheme="majorHAnsi" w:hAnsiTheme="majorHAnsi"/>
        </w:rPr>
        <w:t>, next one is</w:t>
      </w:r>
      <w:r w:rsidRPr="00C122BC">
        <w:rPr>
          <w:rFonts w:asciiTheme="majorHAnsi" w:hAnsiTheme="majorHAnsi"/>
          <w:b/>
        </w:rPr>
        <w:t xml:space="preserve"> Include </w:t>
      </w:r>
      <w:r w:rsidRPr="00C122BC">
        <w:rPr>
          <w:rFonts w:asciiTheme="majorHAnsi" w:hAnsiTheme="majorHAnsi"/>
        </w:rPr>
        <w:t xml:space="preserve">and the last one is </w:t>
      </w:r>
      <w:r w:rsidRPr="00C122BC">
        <w:rPr>
          <w:rFonts w:asciiTheme="majorHAnsi" w:hAnsiTheme="majorHAnsi"/>
          <w:b/>
        </w:rPr>
        <w:t>column names.</w:t>
      </w:r>
      <w:r w:rsidRPr="00C122BC">
        <w:rPr>
          <w:rFonts w:asciiTheme="majorHAnsi" w:hAnsiTheme="majorHAnsi"/>
        </w:rPr>
        <w:t xml:space="preserve"> Click the text box next to it and select </w:t>
      </w:r>
      <w:r w:rsidRPr="00C122BC">
        <w:rPr>
          <w:rFonts w:asciiTheme="majorHAnsi" w:hAnsiTheme="majorHAnsi"/>
          <w:b/>
        </w:rPr>
        <w:t xml:space="preserve">State, Int_l_Plan, VMail_Plan </w:t>
      </w:r>
      <w:r w:rsidRPr="00C122BC">
        <w:rPr>
          <w:rFonts w:asciiTheme="majorHAnsi" w:hAnsiTheme="majorHAnsi"/>
        </w:rPr>
        <w:t>and</w:t>
      </w:r>
      <w:r w:rsidRPr="00C122BC">
        <w:rPr>
          <w:rFonts w:asciiTheme="majorHAnsi" w:hAnsiTheme="majorHAnsi"/>
          <w:b/>
        </w:rPr>
        <w:t xml:space="preserve"> Churn_</w:t>
      </w:r>
      <w:r w:rsidRPr="00C122BC">
        <w:rPr>
          <w:rFonts w:asciiTheme="majorHAnsi" w:hAnsiTheme="majorHAnsi"/>
        </w:rPr>
        <w:t xml:space="preserve"> and click the check mark to confirm your settings.</w:t>
      </w:r>
    </w:p>
    <w:p w14:paraId="2CE94059" w14:textId="77777777" w:rsidR="006F6D70" w:rsidRPr="000C3451" w:rsidRDefault="006F6D70" w:rsidP="00F72AFE">
      <w:pPr>
        <w:pStyle w:val="ListParagraph"/>
        <w:numPr>
          <w:ilvl w:val="0"/>
          <w:numId w:val="42"/>
        </w:numPr>
        <w:rPr>
          <w:rFonts w:asciiTheme="majorHAnsi" w:hAnsiTheme="majorHAnsi"/>
        </w:rPr>
      </w:pPr>
      <w:r>
        <w:rPr>
          <w:rFonts w:asciiTheme="majorHAnsi" w:hAnsiTheme="majorHAnsi"/>
        </w:rPr>
        <w:t xml:space="preserve">Under the properties of the module, Change the Categorical setting to </w:t>
      </w:r>
      <w:r w:rsidRPr="00794B7A">
        <w:rPr>
          <w:rFonts w:asciiTheme="majorHAnsi" w:hAnsiTheme="majorHAnsi"/>
          <w:b/>
        </w:rPr>
        <w:t xml:space="preserve">Make </w:t>
      </w:r>
      <w:r w:rsidRPr="00DB6B5D">
        <w:rPr>
          <w:rFonts w:asciiTheme="majorHAnsi" w:hAnsiTheme="majorHAnsi"/>
          <w:b/>
        </w:rPr>
        <w:t>Categorical</w:t>
      </w:r>
      <w:r>
        <w:rPr>
          <w:rFonts w:asciiTheme="majorHAnsi" w:hAnsiTheme="majorHAnsi"/>
          <w:b/>
        </w:rPr>
        <w:t xml:space="preserve">. </w:t>
      </w:r>
      <w:r>
        <w:rPr>
          <w:rFonts w:asciiTheme="majorHAnsi" w:hAnsiTheme="majorHAnsi"/>
        </w:rPr>
        <w:t>Your settings should look like the screen shot below.</w:t>
      </w:r>
    </w:p>
    <w:p w14:paraId="4E01192C" w14:textId="0DCCCB76" w:rsidR="0076655C" w:rsidRDefault="00794B7A" w:rsidP="006F6D70">
      <w:pPr>
        <w:tabs>
          <w:tab w:val="left" w:pos="7764"/>
        </w:tabs>
      </w:pPr>
      <w:r>
        <w:rPr>
          <w:noProof/>
        </w:rPr>
        <w:drawing>
          <wp:inline distT="0" distB="0" distL="0" distR="0" wp14:anchorId="04A62984" wp14:editId="449D65FE">
            <wp:extent cx="5021783" cy="2549485"/>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1859" cy="2554600"/>
                    </a:xfrm>
                    <a:prstGeom prst="rect">
                      <a:avLst/>
                    </a:prstGeom>
                  </pic:spPr>
                </pic:pic>
              </a:graphicData>
            </a:graphic>
          </wp:inline>
        </w:drawing>
      </w:r>
    </w:p>
    <w:p w14:paraId="3583E902" w14:textId="28DE17D6" w:rsidR="00CE7300" w:rsidRPr="00CE7300" w:rsidRDefault="00CE7300" w:rsidP="00F72AFE">
      <w:pPr>
        <w:pStyle w:val="ListParagraph"/>
        <w:numPr>
          <w:ilvl w:val="0"/>
          <w:numId w:val="42"/>
        </w:numPr>
        <w:rPr>
          <w:rFonts w:asciiTheme="majorHAnsi" w:hAnsiTheme="majorHAnsi"/>
        </w:rPr>
      </w:pPr>
      <w:r w:rsidRPr="00CE7300">
        <w:rPr>
          <w:rFonts w:asciiTheme="majorHAnsi" w:hAnsiTheme="majorHAnsi"/>
        </w:rPr>
        <w:t>Next</w:t>
      </w:r>
      <w:r>
        <w:rPr>
          <w:rFonts w:asciiTheme="majorHAnsi" w:hAnsiTheme="majorHAnsi"/>
        </w:rPr>
        <w:t xml:space="preserve">, type </w:t>
      </w:r>
      <w:r w:rsidRPr="00DB6B5D">
        <w:rPr>
          <w:rFonts w:asciiTheme="majorHAnsi" w:hAnsiTheme="majorHAnsi"/>
          <w:b/>
        </w:rPr>
        <w:t>Execute R Script</w:t>
      </w:r>
      <w:r>
        <w:rPr>
          <w:rFonts w:asciiTheme="majorHAnsi" w:hAnsiTheme="majorHAnsi"/>
        </w:rPr>
        <w:t xml:space="preserve"> in the search box and drag the module and connect its first input port to the output port of </w:t>
      </w:r>
      <w:r w:rsidRPr="00DB6B5D">
        <w:rPr>
          <w:rFonts w:asciiTheme="majorHAnsi" w:hAnsiTheme="majorHAnsi"/>
          <w:b/>
        </w:rPr>
        <w:t>Metadata Editor</w:t>
      </w:r>
      <w:r>
        <w:rPr>
          <w:rFonts w:asciiTheme="majorHAnsi" w:hAnsiTheme="majorHAnsi"/>
        </w:rPr>
        <w:t xml:space="preserve">. Replace the contents of the </w:t>
      </w:r>
      <w:r w:rsidRPr="00C122BC">
        <w:rPr>
          <w:rFonts w:asciiTheme="majorHAnsi" w:hAnsiTheme="majorHAnsi"/>
          <w:b/>
        </w:rPr>
        <w:t>R script text</w:t>
      </w:r>
      <w:r>
        <w:rPr>
          <w:rFonts w:asciiTheme="majorHAnsi" w:hAnsiTheme="majorHAnsi"/>
        </w:rPr>
        <w:t xml:space="preserve"> box on the Properties panel with the following (you can also find a copy of the script under C:\Lab1 folder):</w:t>
      </w:r>
    </w:p>
    <w:p w14:paraId="5182B81A" w14:textId="77777777" w:rsidR="00CE7300" w:rsidRPr="00531AFB" w:rsidRDefault="00CE7300" w:rsidP="00CE7300">
      <w:pPr>
        <w:spacing w:after="0"/>
        <w:ind w:left="1440"/>
        <w:rPr>
          <w:rFonts w:ascii="Times New Roman" w:hAnsi="Times New Roman" w:cs="Times New Roman"/>
          <w:i/>
          <w:color w:val="70AD47" w:themeColor="accent6"/>
          <w:sz w:val="20"/>
        </w:rPr>
      </w:pPr>
      <w:r w:rsidRPr="00531AFB">
        <w:rPr>
          <w:rFonts w:ascii="Times New Roman" w:hAnsi="Times New Roman" w:cs="Times New Roman"/>
          <w:i/>
          <w:color w:val="70AD47" w:themeColor="accent6"/>
          <w:sz w:val="20"/>
        </w:rPr>
        <w:t># Map 1-based optional input ports to variables</w:t>
      </w:r>
    </w:p>
    <w:p w14:paraId="1EDDADFD"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ChurnData &lt;- maml.mapInputPort(1) # class: data.frame</w:t>
      </w:r>
    </w:p>
    <w:p w14:paraId="39689602" w14:textId="77777777" w:rsidR="00CE7300" w:rsidRPr="00CD0A34" w:rsidRDefault="00CE7300" w:rsidP="00CE7300">
      <w:pPr>
        <w:spacing w:after="0"/>
        <w:ind w:left="1440"/>
        <w:rPr>
          <w:rFonts w:ascii="Times New Roman" w:hAnsi="Times New Roman" w:cs="Times New Roman"/>
          <w:sz w:val="20"/>
        </w:rPr>
      </w:pPr>
      <w:r w:rsidRPr="00CD0A34">
        <w:rPr>
          <w:rFonts w:ascii="Times New Roman" w:hAnsi="Times New Roman" w:cs="Times New Roman"/>
          <w:sz w:val="20"/>
        </w:rPr>
        <w:t>library(party)</w:t>
      </w:r>
    </w:p>
    <w:p w14:paraId="7C4F8F0F"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model&lt;- ctree(Churn_~ . ,data= ChurnData,control = ctree_control(maxdepth=3))</w:t>
      </w:r>
    </w:p>
    <w:p w14:paraId="13302578"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 xml:space="preserve">plot(model, main = </w:t>
      </w:r>
      <w:r w:rsidRPr="00531AFB">
        <w:rPr>
          <w:rFonts w:ascii="Times New Roman" w:hAnsi="Times New Roman" w:cs="Times New Roman"/>
          <w:color w:val="FF0000"/>
          <w:sz w:val="20"/>
        </w:rPr>
        <w:t>'Churn Decision Tree'</w:t>
      </w:r>
      <w:r w:rsidRPr="00531AFB">
        <w:rPr>
          <w:rFonts w:ascii="Times New Roman" w:hAnsi="Times New Roman" w:cs="Times New Roman"/>
          <w:sz w:val="20"/>
        </w:rPr>
        <w:t>)</w:t>
      </w:r>
    </w:p>
    <w:p w14:paraId="391A192D" w14:textId="77777777" w:rsidR="00CE7300" w:rsidRPr="00CD0A34" w:rsidRDefault="00CE7300" w:rsidP="00CE7300">
      <w:pPr>
        <w:spacing w:after="0"/>
        <w:ind w:left="1440"/>
        <w:rPr>
          <w:rFonts w:ascii="Times New Roman" w:hAnsi="Times New Roman" w:cs="Times New Roman"/>
          <w:sz w:val="20"/>
        </w:rPr>
      </w:pPr>
      <w:r w:rsidRPr="00CD0A34">
        <w:rPr>
          <w:rFonts w:ascii="Times New Roman" w:hAnsi="Times New Roman" w:cs="Times New Roman"/>
          <w:sz w:val="20"/>
        </w:rPr>
        <w:t>print(model)</w:t>
      </w:r>
    </w:p>
    <w:p w14:paraId="3944B01C"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ChurnResponse&lt;-as.data.frame(treeresponse(model))</w:t>
      </w:r>
    </w:p>
    <w:p w14:paraId="1B24F711"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ChurnProb&lt;-as.data.frame(t(ChurnResponse))</w:t>
      </w:r>
    </w:p>
    <w:p w14:paraId="7427194B"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ChurnPred&lt;- data.frame(ChurnData$Churn_, predict(model),ChurnProb[,2])</w:t>
      </w:r>
    </w:p>
    <w:p w14:paraId="1B025573"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lastRenderedPageBreak/>
        <w:t>colnames(ChurnPred)&lt;-c(</w:t>
      </w:r>
      <w:r w:rsidRPr="00CD0A34">
        <w:rPr>
          <w:rFonts w:ascii="Times New Roman" w:hAnsi="Times New Roman" w:cs="Times New Roman"/>
          <w:color w:val="FF0000"/>
          <w:sz w:val="20"/>
        </w:rPr>
        <w:t>"Churn_"</w:t>
      </w:r>
      <w:r w:rsidRPr="00531AFB">
        <w:rPr>
          <w:rFonts w:ascii="Times New Roman" w:hAnsi="Times New Roman" w:cs="Times New Roman"/>
          <w:sz w:val="20"/>
        </w:rPr>
        <w:t>,</w:t>
      </w:r>
      <w:r w:rsidRPr="00CD0A34">
        <w:rPr>
          <w:rFonts w:ascii="Times New Roman" w:hAnsi="Times New Roman" w:cs="Times New Roman"/>
          <w:color w:val="FF0000"/>
          <w:sz w:val="20"/>
        </w:rPr>
        <w:t>"Scored Label"</w:t>
      </w:r>
      <w:r w:rsidRPr="00531AFB">
        <w:rPr>
          <w:rFonts w:ascii="Times New Roman" w:hAnsi="Times New Roman" w:cs="Times New Roman"/>
          <w:sz w:val="20"/>
        </w:rPr>
        <w:t>,</w:t>
      </w:r>
      <w:r w:rsidRPr="00CD0A34">
        <w:rPr>
          <w:rFonts w:ascii="Times New Roman" w:hAnsi="Times New Roman" w:cs="Times New Roman"/>
          <w:color w:val="FF0000"/>
          <w:sz w:val="20"/>
        </w:rPr>
        <w:t>"Scored Probability"</w:t>
      </w:r>
      <w:r w:rsidRPr="00531AFB">
        <w:rPr>
          <w:rFonts w:ascii="Times New Roman" w:hAnsi="Times New Roman" w:cs="Times New Roman"/>
          <w:sz w:val="20"/>
        </w:rPr>
        <w:t>)</w:t>
      </w:r>
    </w:p>
    <w:p w14:paraId="4394D25A" w14:textId="77777777" w:rsidR="00CE7300" w:rsidRPr="004E0A88" w:rsidRDefault="00CE7300" w:rsidP="00CE7300">
      <w:pPr>
        <w:spacing w:after="0"/>
        <w:ind w:left="1440"/>
        <w:rPr>
          <w:rFonts w:ascii="Times New Roman" w:hAnsi="Times New Roman" w:cs="Times New Roman"/>
          <w:i/>
          <w:color w:val="92D050"/>
          <w:sz w:val="20"/>
        </w:rPr>
      </w:pPr>
      <w:r w:rsidRPr="004E0A88">
        <w:rPr>
          <w:rFonts w:ascii="Times New Roman" w:hAnsi="Times New Roman" w:cs="Times New Roman"/>
          <w:i/>
          <w:color w:val="70AD47" w:themeColor="accent6"/>
          <w:sz w:val="20"/>
        </w:rPr>
        <w:t># Select data.frame to be sent to the output Dataset port</w:t>
      </w:r>
    </w:p>
    <w:p w14:paraId="3F569BAA"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maml.mapOutputPort("ChurnPred");</w:t>
      </w:r>
    </w:p>
    <w:p w14:paraId="215E6FEF" w14:textId="77777777" w:rsidR="00CE7300" w:rsidRPr="00CE7300" w:rsidRDefault="00CE7300" w:rsidP="00CE7300">
      <w:pPr>
        <w:rPr>
          <w:rFonts w:asciiTheme="majorHAnsi" w:hAnsiTheme="majorHAnsi"/>
        </w:rPr>
      </w:pPr>
    </w:p>
    <w:p w14:paraId="65C61526" w14:textId="10F4F850" w:rsidR="009F72E0" w:rsidRPr="00CE7300" w:rsidRDefault="00CE7300" w:rsidP="00F72AFE">
      <w:pPr>
        <w:pStyle w:val="ListParagraph"/>
        <w:numPr>
          <w:ilvl w:val="0"/>
          <w:numId w:val="43"/>
        </w:numPr>
        <w:rPr>
          <w:rFonts w:asciiTheme="majorHAnsi" w:hAnsiTheme="majorHAnsi"/>
        </w:rPr>
      </w:pPr>
      <w:r>
        <w:rPr>
          <w:rFonts w:asciiTheme="majorHAnsi" w:hAnsiTheme="majorHAnsi"/>
        </w:rPr>
        <w:t>Run the experiment. After it is finished, it should look like the screenshot below:</w:t>
      </w:r>
    </w:p>
    <w:p w14:paraId="3EB19E62" w14:textId="58300E00" w:rsidR="00794B7A" w:rsidRDefault="00794B7A" w:rsidP="00CE7300">
      <w:pPr>
        <w:tabs>
          <w:tab w:val="left" w:pos="7764"/>
        </w:tabs>
      </w:pPr>
      <w:r>
        <w:rPr>
          <w:noProof/>
        </w:rPr>
        <w:drawing>
          <wp:inline distT="0" distB="0" distL="0" distR="0" wp14:anchorId="1DF665AA" wp14:editId="26D118D0">
            <wp:extent cx="5014570" cy="25360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3343" cy="2540509"/>
                    </a:xfrm>
                    <a:prstGeom prst="rect">
                      <a:avLst/>
                    </a:prstGeom>
                  </pic:spPr>
                </pic:pic>
              </a:graphicData>
            </a:graphic>
          </wp:inline>
        </w:drawing>
      </w:r>
    </w:p>
    <w:p w14:paraId="3009E077" w14:textId="27413113" w:rsidR="00B50C6F" w:rsidRPr="00CE7300" w:rsidRDefault="00CE7300" w:rsidP="00F72AFE">
      <w:pPr>
        <w:pStyle w:val="ListParagraph"/>
        <w:numPr>
          <w:ilvl w:val="0"/>
          <w:numId w:val="43"/>
        </w:numPr>
        <w:rPr>
          <w:rFonts w:asciiTheme="majorHAnsi" w:hAnsiTheme="majorHAnsi"/>
        </w:rPr>
      </w:pPr>
      <w:r w:rsidRPr="00CE7300">
        <w:rPr>
          <w:rFonts w:asciiTheme="majorHAnsi" w:hAnsiTheme="majorHAnsi"/>
        </w:rPr>
        <w:t>The</w:t>
      </w:r>
      <w:r>
        <w:rPr>
          <w:rFonts w:asciiTheme="majorHAnsi" w:hAnsiTheme="majorHAnsi"/>
        </w:rPr>
        <w:t xml:space="preserve"> above script calls the R package </w:t>
      </w:r>
      <w:r>
        <w:rPr>
          <w:rFonts w:asciiTheme="majorHAnsi" w:hAnsiTheme="majorHAnsi"/>
          <w:b/>
        </w:rPr>
        <w:t>Party (</w:t>
      </w:r>
      <w:hyperlink r:id="rId38" w:history="1">
        <w:r w:rsidRPr="00A2102C">
          <w:rPr>
            <w:rStyle w:val="Hyperlink"/>
            <w:rFonts w:asciiTheme="majorHAnsi" w:hAnsiTheme="majorHAnsi"/>
            <w:b/>
          </w:rPr>
          <w:t>http://cran.r-project.org/web/packages/party/index.html</w:t>
        </w:r>
      </w:hyperlink>
      <w:r>
        <w:rPr>
          <w:rFonts w:asciiTheme="majorHAnsi" w:hAnsiTheme="majorHAnsi"/>
          <w:b/>
        </w:rPr>
        <w:t>)</w:t>
      </w:r>
      <w:r>
        <w:rPr>
          <w:rFonts w:asciiTheme="majorHAnsi" w:hAnsiTheme="majorHAnsi"/>
        </w:rPr>
        <w:t xml:space="preserve"> and computes a small decision tree with 3 levels and also outputs the predicted labels and probabilities. Right click the left output port of Execute R module and</w:t>
      </w:r>
      <w:r w:rsidRPr="00B50C6F">
        <w:rPr>
          <w:rFonts w:asciiTheme="majorHAnsi" w:hAnsiTheme="majorHAnsi"/>
          <w:b/>
        </w:rPr>
        <w:t xml:space="preserve"> View Results</w:t>
      </w:r>
      <w:r>
        <w:rPr>
          <w:rFonts w:asciiTheme="majorHAnsi" w:hAnsiTheme="majorHAnsi"/>
        </w:rPr>
        <w:t xml:space="preserve"> to observe the predictions of the decision tree that was trained on the whole dataset.</w:t>
      </w:r>
    </w:p>
    <w:p w14:paraId="78F0D2B5" w14:textId="05F4F6A6" w:rsidR="00DB6B5D" w:rsidRDefault="00B50C6F" w:rsidP="00CE7300">
      <w:pPr>
        <w:tabs>
          <w:tab w:val="left" w:pos="7764"/>
        </w:tabs>
      </w:pPr>
      <w:r>
        <w:rPr>
          <w:noProof/>
        </w:rPr>
        <w:drawing>
          <wp:inline distT="0" distB="0" distL="0" distR="0" wp14:anchorId="1B0E2B35" wp14:editId="601A3864">
            <wp:extent cx="5026312" cy="2548991"/>
            <wp:effectExtent l="0" t="0" r="317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0617" cy="2551174"/>
                    </a:xfrm>
                    <a:prstGeom prst="rect">
                      <a:avLst/>
                    </a:prstGeom>
                  </pic:spPr>
                </pic:pic>
              </a:graphicData>
            </a:graphic>
          </wp:inline>
        </w:drawing>
      </w:r>
    </w:p>
    <w:p w14:paraId="46F119FB" w14:textId="62E4072B" w:rsidR="00D718E9" w:rsidRPr="00CE7300" w:rsidRDefault="00CE7300" w:rsidP="00F72AFE">
      <w:pPr>
        <w:pStyle w:val="ListParagraph"/>
        <w:numPr>
          <w:ilvl w:val="0"/>
          <w:numId w:val="43"/>
        </w:numPr>
        <w:rPr>
          <w:rFonts w:asciiTheme="majorHAnsi" w:hAnsiTheme="majorHAnsi"/>
        </w:rPr>
      </w:pPr>
      <w:r w:rsidRPr="00CE7300">
        <w:rPr>
          <w:rFonts w:asciiTheme="majorHAnsi" w:hAnsiTheme="majorHAnsi"/>
        </w:rPr>
        <w:t>Close</w:t>
      </w:r>
      <w:r>
        <w:rPr>
          <w:rFonts w:asciiTheme="majorHAnsi" w:hAnsiTheme="majorHAnsi"/>
        </w:rPr>
        <w:t xml:space="preserve"> the window and this time right click the second output port of the Execute R script module and </w:t>
      </w:r>
      <w:r w:rsidRPr="00686BC3">
        <w:rPr>
          <w:rFonts w:asciiTheme="majorHAnsi" w:hAnsiTheme="majorHAnsi"/>
          <w:b/>
        </w:rPr>
        <w:t>View Results</w:t>
      </w:r>
      <w:r>
        <w:rPr>
          <w:rFonts w:asciiTheme="majorHAnsi" w:hAnsiTheme="majorHAnsi"/>
        </w:rPr>
        <w:t>. You will fist see the split rules generated by the package and as you scroll down you will find the plot of the decision tree that was just computed. Please refer to the package documentation provided at the link above for more details of the usage of the functions included in the package and their outputs.</w:t>
      </w:r>
    </w:p>
    <w:p w14:paraId="01C0DAA0" w14:textId="712A99A1" w:rsidR="00DB6B5D" w:rsidRDefault="0051476F" w:rsidP="00CE7300">
      <w:pPr>
        <w:tabs>
          <w:tab w:val="left" w:pos="7764"/>
        </w:tabs>
      </w:pPr>
      <w:r>
        <w:rPr>
          <w:noProof/>
        </w:rPr>
        <w:lastRenderedPageBreak/>
        <w:drawing>
          <wp:inline distT="0" distB="0" distL="0" distR="0" wp14:anchorId="2CE5D338" wp14:editId="7799ED5A">
            <wp:extent cx="5029742" cy="270954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4440" cy="2717459"/>
                    </a:xfrm>
                    <a:prstGeom prst="rect">
                      <a:avLst/>
                    </a:prstGeom>
                  </pic:spPr>
                </pic:pic>
              </a:graphicData>
            </a:graphic>
          </wp:inline>
        </w:drawing>
      </w:r>
    </w:p>
    <w:p w14:paraId="0B1745E0" w14:textId="27F931E5" w:rsidR="00AB410C" w:rsidRPr="00AB410C" w:rsidRDefault="00AB410C" w:rsidP="00AB410C">
      <w:pPr>
        <w:pStyle w:val="ListParagraph"/>
        <w:numPr>
          <w:ilvl w:val="0"/>
          <w:numId w:val="43"/>
        </w:numPr>
        <w:rPr>
          <w:rFonts w:asciiTheme="majorHAnsi" w:hAnsiTheme="majorHAnsi"/>
        </w:rPr>
      </w:pPr>
      <w:r>
        <w:rPr>
          <w:rFonts w:asciiTheme="majorHAnsi" w:hAnsiTheme="majorHAnsi"/>
        </w:rPr>
        <w:t xml:space="preserve">Next, place another </w:t>
      </w:r>
      <w:r w:rsidRPr="00DB6B5D">
        <w:rPr>
          <w:rFonts w:asciiTheme="majorHAnsi" w:hAnsiTheme="majorHAnsi"/>
          <w:b/>
        </w:rPr>
        <w:t>Execute R Script</w:t>
      </w:r>
      <w:r>
        <w:rPr>
          <w:rFonts w:asciiTheme="majorHAnsi" w:hAnsiTheme="majorHAnsi"/>
        </w:rPr>
        <w:t xml:space="preserve"> on the experiment canvas and connect its first input port to the output port of </w:t>
      </w:r>
      <w:r w:rsidRPr="00DB6B5D">
        <w:rPr>
          <w:rFonts w:asciiTheme="majorHAnsi" w:hAnsiTheme="majorHAnsi"/>
          <w:b/>
        </w:rPr>
        <w:t>Metadata Editor</w:t>
      </w:r>
      <w:r>
        <w:rPr>
          <w:rFonts w:asciiTheme="majorHAnsi" w:hAnsiTheme="majorHAnsi"/>
        </w:rPr>
        <w:t xml:space="preserve">. Replace the contents of the </w:t>
      </w:r>
      <w:r w:rsidRPr="00C122BC">
        <w:rPr>
          <w:rFonts w:asciiTheme="majorHAnsi" w:hAnsiTheme="majorHAnsi"/>
          <w:b/>
        </w:rPr>
        <w:t>R script text</w:t>
      </w:r>
      <w:r>
        <w:rPr>
          <w:rFonts w:asciiTheme="majorHAnsi" w:hAnsiTheme="majorHAnsi"/>
        </w:rPr>
        <w:t xml:space="preserve"> box on the Properties panel with the following (you can also find a copy of the script under C:\Lab1 folder):</w:t>
      </w:r>
    </w:p>
    <w:p w14:paraId="697F6139" w14:textId="77777777" w:rsidR="00AB410C" w:rsidRPr="00AB410C" w:rsidRDefault="00AB410C" w:rsidP="00AB410C">
      <w:pPr>
        <w:spacing w:after="0"/>
        <w:ind w:left="1440"/>
        <w:rPr>
          <w:rFonts w:ascii="Times New Roman" w:hAnsi="Times New Roman" w:cs="Times New Roman"/>
          <w:color w:val="92D050"/>
          <w:sz w:val="20"/>
        </w:rPr>
      </w:pPr>
      <w:r w:rsidRPr="00AB410C">
        <w:rPr>
          <w:rFonts w:ascii="Times New Roman" w:hAnsi="Times New Roman" w:cs="Times New Roman"/>
          <w:color w:val="92D050"/>
          <w:sz w:val="20"/>
        </w:rPr>
        <w:t># Map 1-based optional input ports to variables</w:t>
      </w:r>
    </w:p>
    <w:p w14:paraId="56C1AD4F"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ChurnData &lt;- maml.mapInputPort(1) # class: data.frame</w:t>
      </w:r>
    </w:p>
    <w:p w14:paraId="5F22953A"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library(ggplot2)</w:t>
      </w:r>
    </w:p>
    <w:p w14:paraId="4CC3B0A1" w14:textId="77777777" w:rsidR="00AB410C" w:rsidRPr="00AB410C" w:rsidRDefault="00AB410C" w:rsidP="00AB410C">
      <w:pPr>
        <w:spacing w:after="0"/>
        <w:ind w:left="1440"/>
        <w:rPr>
          <w:rFonts w:ascii="Times New Roman" w:hAnsi="Times New Roman" w:cs="Times New Roman"/>
          <w:color w:val="92D050"/>
          <w:sz w:val="20"/>
        </w:rPr>
      </w:pPr>
      <w:r w:rsidRPr="00AB410C">
        <w:rPr>
          <w:rFonts w:ascii="Times New Roman" w:hAnsi="Times New Roman" w:cs="Times New Roman"/>
          <w:color w:val="92D050"/>
          <w:sz w:val="20"/>
        </w:rPr>
        <w:t># Scatter plot of Account_Lenght vs CustServ_Calls by churn</w:t>
      </w:r>
    </w:p>
    <w:p w14:paraId="0A5BF32C"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ggplot() + </w:t>
      </w:r>
    </w:p>
    <w:p w14:paraId="048C9AEE"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facet_wrap(~Churn_) +</w:t>
      </w:r>
    </w:p>
    <w:p w14:paraId="21205BED"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layer(</w:t>
      </w:r>
    </w:p>
    <w:p w14:paraId="7173672A"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data=ChurnData, </w:t>
      </w:r>
    </w:p>
    <w:p w14:paraId="7349AED1"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mapping=aes(x=Account_Length, y=CustServ_Calls, color=Int_l_Plan), </w:t>
      </w:r>
    </w:p>
    <w:p w14:paraId="6CC46BCE"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geom="point",</w:t>
      </w:r>
    </w:p>
    <w:p w14:paraId="46689C9F"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position=position_jitter()</w:t>
      </w:r>
    </w:p>
    <w:p w14:paraId="364D510F" w14:textId="399DB6CD"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 </w:t>
      </w:r>
    </w:p>
    <w:p w14:paraId="4F2B895C" w14:textId="77777777" w:rsidR="00AB410C" w:rsidRPr="00AB410C" w:rsidRDefault="00AB410C" w:rsidP="00AB410C">
      <w:pPr>
        <w:spacing w:after="0"/>
        <w:ind w:left="1440"/>
        <w:rPr>
          <w:rFonts w:ascii="Times New Roman" w:hAnsi="Times New Roman" w:cs="Times New Roman"/>
          <w:color w:val="92D050"/>
          <w:sz w:val="20"/>
        </w:rPr>
      </w:pPr>
      <w:r w:rsidRPr="00AB410C">
        <w:rPr>
          <w:rFonts w:ascii="Times New Roman" w:hAnsi="Times New Roman" w:cs="Times New Roman"/>
          <w:color w:val="92D050"/>
          <w:sz w:val="20"/>
        </w:rPr>
        <w:t># Select data.frame to be sent to the output Dataset port</w:t>
      </w:r>
    </w:p>
    <w:p w14:paraId="11624E6B" w14:textId="4595B981" w:rsid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maml.mapOutputPort("ChurnData");</w:t>
      </w:r>
    </w:p>
    <w:p w14:paraId="1BFA7264" w14:textId="4734E0BB" w:rsidR="004E0A88" w:rsidRDefault="004E0A88" w:rsidP="004E0A88">
      <w:pPr>
        <w:spacing w:after="0"/>
        <w:rPr>
          <w:rFonts w:ascii="Times New Roman" w:hAnsi="Times New Roman" w:cs="Times New Roman"/>
          <w:sz w:val="20"/>
        </w:rPr>
      </w:pPr>
    </w:p>
    <w:p w14:paraId="209713B4" w14:textId="501FC06D" w:rsidR="004E0A88" w:rsidRPr="004E0A88" w:rsidRDefault="004E0A88" w:rsidP="004E0A88">
      <w:pPr>
        <w:pStyle w:val="ListParagraph"/>
        <w:numPr>
          <w:ilvl w:val="0"/>
          <w:numId w:val="43"/>
        </w:numPr>
        <w:spacing w:after="0"/>
        <w:rPr>
          <w:rFonts w:ascii="Times New Roman" w:hAnsi="Times New Roman" w:cs="Times New Roman"/>
          <w:sz w:val="20"/>
        </w:rPr>
      </w:pPr>
      <w:r w:rsidRPr="004E0A88">
        <w:rPr>
          <w:rFonts w:asciiTheme="majorHAnsi" w:hAnsiTheme="majorHAnsi"/>
        </w:rPr>
        <w:t>The above script calls the R package ggplot2</w:t>
      </w:r>
      <w:r w:rsidRPr="004E0A88">
        <w:rPr>
          <w:rFonts w:asciiTheme="majorHAnsi" w:hAnsiTheme="majorHAnsi"/>
          <w:b/>
        </w:rPr>
        <w:t xml:space="preserve"> (</w:t>
      </w:r>
      <w:hyperlink r:id="rId41" w:history="1">
        <w:r w:rsidRPr="00F647E4">
          <w:rPr>
            <w:rStyle w:val="Hyperlink"/>
            <w:rFonts w:asciiTheme="majorHAnsi" w:hAnsiTheme="majorHAnsi"/>
            <w:b/>
          </w:rPr>
          <w:t>https://cran.r-project.org/web/packages/ggplot2/index.html</w:t>
        </w:r>
      </w:hyperlink>
      <w:r>
        <w:rPr>
          <w:rFonts w:asciiTheme="majorHAnsi" w:hAnsiTheme="majorHAnsi"/>
          <w:b/>
        </w:rPr>
        <w:t>)</w:t>
      </w:r>
    </w:p>
    <w:p w14:paraId="1084A73E" w14:textId="6C9E3B55" w:rsidR="004E0A88" w:rsidRPr="004E0A88" w:rsidRDefault="004E0A88" w:rsidP="004E0A88">
      <w:pPr>
        <w:pStyle w:val="ListParagraph"/>
        <w:spacing w:after="0"/>
        <w:rPr>
          <w:rFonts w:asciiTheme="majorHAnsi" w:hAnsiTheme="majorHAnsi"/>
        </w:rPr>
      </w:pPr>
      <w:r w:rsidRPr="004E0A88">
        <w:rPr>
          <w:rFonts w:asciiTheme="majorHAnsi" w:hAnsiTheme="majorHAnsi"/>
        </w:rPr>
        <w:t>and c</w:t>
      </w:r>
      <w:r>
        <w:rPr>
          <w:rFonts w:asciiTheme="majorHAnsi" w:hAnsiTheme="majorHAnsi"/>
        </w:rPr>
        <w:t>reates scatter plots of Account_Lenght and CustServ_Calls by faceting according to Churn_ column. When finished your experiment should like the below:</w:t>
      </w:r>
    </w:p>
    <w:p w14:paraId="63D9EB00" w14:textId="4F74E9E9" w:rsidR="00AB410C" w:rsidRDefault="00AB410C" w:rsidP="00AB410C">
      <w:pPr>
        <w:spacing w:after="0"/>
        <w:rPr>
          <w:rFonts w:ascii="Times New Roman" w:hAnsi="Times New Roman" w:cs="Times New Roman"/>
          <w:sz w:val="20"/>
        </w:rPr>
      </w:pPr>
      <w:r>
        <w:rPr>
          <w:noProof/>
        </w:rPr>
        <w:drawing>
          <wp:inline distT="0" distB="0" distL="0" distR="0" wp14:anchorId="59A70E6D" wp14:editId="30D4C27F">
            <wp:extent cx="5035287" cy="254934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7882" cy="2560788"/>
                    </a:xfrm>
                    <a:prstGeom prst="rect">
                      <a:avLst/>
                    </a:prstGeom>
                  </pic:spPr>
                </pic:pic>
              </a:graphicData>
            </a:graphic>
          </wp:inline>
        </w:drawing>
      </w:r>
    </w:p>
    <w:p w14:paraId="00D531AA" w14:textId="1F93EA51" w:rsidR="004E0A88" w:rsidRDefault="004E0A88" w:rsidP="004E0A88">
      <w:pPr>
        <w:pStyle w:val="ListParagraph"/>
        <w:numPr>
          <w:ilvl w:val="0"/>
          <w:numId w:val="64"/>
        </w:numPr>
        <w:spacing w:after="0"/>
        <w:rPr>
          <w:rFonts w:asciiTheme="majorHAnsi" w:hAnsiTheme="majorHAnsi"/>
        </w:rPr>
      </w:pPr>
      <w:r w:rsidRPr="004E0A88">
        <w:rPr>
          <w:rFonts w:asciiTheme="majorHAnsi" w:hAnsiTheme="majorHAnsi"/>
        </w:rPr>
        <w:lastRenderedPageBreak/>
        <w:t>Right click the left output port of Execute R module and</w:t>
      </w:r>
      <w:r w:rsidRPr="004E0A88">
        <w:rPr>
          <w:rFonts w:asciiTheme="majorHAnsi" w:hAnsiTheme="majorHAnsi"/>
          <w:b/>
        </w:rPr>
        <w:t xml:space="preserve"> Vi</w:t>
      </w:r>
      <w:r w:rsidR="004D51C7">
        <w:rPr>
          <w:rFonts w:asciiTheme="majorHAnsi" w:hAnsiTheme="majorHAnsi"/>
          <w:b/>
        </w:rPr>
        <w:t>sualize</w:t>
      </w:r>
      <w:r w:rsidRPr="004E0A88">
        <w:rPr>
          <w:rFonts w:asciiTheme="majorHAnsi" w:hAnsiTheme="majorHAnsi"/>
        </w:rPr>
        <w:t xml:space="preserve"> to observe the </w:t>
      </w:r>
      <w:r>
        <w:rPr>
          <w:rFonts w:asciiTheme="majorHAnsi" w:hAnsiTheme="majorHAnsi"/>
        </w:rPr>
        <w:t>plots generated by the script.</w:t>
      </w:r>
    </w:p>
    <w:p w14:paraId="0890E1E6" w14:textId="77777777" w:rsidR="00354042" w:rsidRPr="00354042" w:rsidRDefault="00354042" w:rsidP="00354042">
      <w:pPr>
        <w:spacing w:after="0"/>
        <w:rPr>
          <w:rFonts w:asciiTheme="majorHAnsi" w:hAnsiTheme="majorHAnsi"/>
        </w:rPr>
      </w:pPr>
    </w:p>
    <w:p w14:paraId="7C416610" w14:textId="1FEB91AD" w:rsidR="00354042" w:rsidRPr="00354042" w:rsidRDefault="00354042" w:rsidP="00354042">
      <w:pPr>
        <w:spacing w:after="0"/>
        <w:ind w:left="360"/>
        <w:rPr>
          <w:rFonts w:asciiTheme="majorHAnsi" w:hAnsiTheme="majorHAnsi"/>
        </w:rPr>
      </w:pPr>
      <w:r>
        <w:rPr>
          <w:noProof/>
        </w:rPr>
        <w:drawing>
          <wp:inline distT="0" distB="0" distL="0" distR="0" wp14:anchorId="2B4051BF" wp14:editId="6AC53685">
            <wp:extent cx="4784141" cy="24288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0251" cy="2437016"/>
                    </a:xfrm>
                    <a:prstGeom prst="rect">
                      <a:avLst/>
                    </a:prstGeom>
                  </pic:spPr>
                </pic:pic>
              </a:graphicData>
            </a:graphic>
          </wp:inline>
        </w:drawing>
      </w:r>
    </w:p>
    <w:p w14:paraId="533E764C" w14:textId="77777777" w:rsidR="004E0A88" w:rsidRPr="00AB410C" w:rsidRDefault="004E0A88" w:rsidP="00AB410C">
      <w:pPr>
        <w:spacing w:after="0"/>
        <w:rPr>
          <w:rFonts w:ascii="Times New Roman" w:hAnsi="Times New Roman" w:cs="Times New Roman"/>
          <w:sz w:val="20"/>
        </w:rPr>
      </w:pPr>
    </w:p>
    <w:p w14:paraId="5E8FE525" w14:textId="14121D35" w:rsidR="00DB6B5D" w:rsidRDefault="00CE7300" w:rsidP="00CE7300">
      <w:pPr>
        <w:pStyle w:val="Heading1"/>
      </w:pPr>
      <w:bookmarkStart w:id="12" w:name="_Toc425159999"/>
      <w:r w:rsidRPr="00CE7300">
        <w:t>Creating a web service for binary classification model</w:t>
      </w:r>
      <w:bookmarkEnd w:id="12"/>
    </w:p>
    <w:p w14:paraId="62AC01F6" w14:textId="77777777" w:rsidR="001D3330" w:rsidRDefault="001D3330" w:rsidP="001D3330">
      <w:pPr>
        <w:rPr>
          <w:rFonts w:asciiTheme="majorHAnsi" w:hAnsiTheme="majorHAnsi"/>
        </w:rPr>
      </w:pPr>
      <w:r w:rsidRPr="00627F5F">
        <w:rPr>
          <w:rFonts w:asciiTheme="majorHAnsi" w:hAnsiTheme="majorHAnsi"/>
        </w:rPr>
        <w:t>In</w:t>
      </w:r>
      <w:r>
        <w:rPr>
          <w:rFonts w:asciiTheme="majorHAnsi" w:hAnsiTheme="majorHAnsi"/>
        </w:rPr>
        <w:t xml:space="preserve"> this part, you will create a Web service for the Churn experiment that you created before, operationalize and deploy your model to production.</w:t>
      </w:r>
    </w:p>
    <w:p w14:paraId="7BD42A3B" w14:textId="77777777" w:rsidR="001D3330" w:rsidRDefault="001D3330" w:rsidP="001D3330">
      <w:pPr>
        <w:rPr>
          <w:b/>
          <w:color w:val="0070C0"/>
        </w:rPr>
      </w:pPr>
      <w:r w:rsidRPr="00390F92">
        <w:rPr>
          <w:b/>
          <w:color w:val="0070C0"/>
        </w:rPr>
        <w:t>Key Points</w:t>
      </w:r>
    </w:p>
    <w:p w14:paraId="156520E8" w14:textId="77777777" w:rsidR="001D3330" w:rsidRPr="0089511E" w:rsidRDefault="001D3330" w:rsidP="00F72AFE">
      <w:pPr>
        <w:pStyle w:val="ListParagraph"/>
        <w:numPr>
          <w:ilvl w:val="0"/>
          <w:numId w:val="22"/>
        </w:numPr>
        <w:rPr>
          <w:rFonts w:asciiTheme="majorHAnsi" w:hAnsiTheme="majorHAnsi"/>
        </w:rPr>
      </w:pPr>
      <w:r w:rsidRPr="0089511E">
        <w:rPr>
          <w:rFonts w:asciiTheme="majorHAnsi" w:hAnsiTheme="majorHAnsi"/>
        </w:rPr>
        <w:t>A</w:t>
      </w:r>
      <w:r>
        <w:rPr>
          <w:rFonts w:asciiTheme="majorHAnsi" w:hAnsiTheme="majorHAnsi"/>
        </w:rPr>
        <w:t>fter creating the web service, you</w:t>
      </w:r>
      <w:r w:rsidRPr="0089511E">
        <w:rPr>
          <w:rFonts w:asciiTheme="majorHAnsi" w:hAnsiTheme="majorHAnsi"/>
        </w:rPr>
        <w:t xml:space="preserve"> will use the test option to verify the RRS (request response service) is operational.</w:t>
      </w:r>
    </w:p>
    <w:p w14:paraId="63AC2757" w14:textId="77777777" w:rsidR="001D3330" w:rsidRPr="0089511E" w:rsidRDefault="001D3330" w:rsidP="00F72AFE">
      <w:pPr>
        <w:pStyle w:val="ListParagraph"/>
        <w:numPr>
          <w:ilvl w:val="0"/>
          <w:numId w:val="22"/>
        </w:numPr>
        <w:rPr>
          <w:rFonts w:asciiTheme="majorHAnsi" w:hAnsiTheme="majorHAnsi"/>
        </w:rPr>
      </w:pPr>
      <w:r w:rsidRPr="0089511E">
        <w:rPr>
          <w:rFonts w:asciiTheme="majorHAnsi" w:hAnsiTheme="majorHAnsi"/>
        </w:rPr>
        <w:t>Azure ML provides example code snippets in different languages (C# etc.) that can be used to call the service from within different custom applications.</w:t>
      </w:r>
    </w:p>
    <w:p w14:paraId="5E6E243F" w14:textId="77777777" w:rsidR="001D3330" w:rsidRDefault="001D3330" w:rsidP="001D3330">
      <w:pPr>
        <w:rPr>
          <w:b/>
          <w:color w:val="0070C0"/>
        </w:rPr>
      </w:pPr>
      <w:r>
        <w:rPr>
          <w:b/>
          <w:color w:val="0070C0"/>
        </w:rPr>
        <w:t>Step-by-step</w:t>
      </w:r>
    </w:p>
    <w:p w14:paraId="42717774" w14:textId="77777777" w:rsidR="001D3330" w:rsidRDefault="001D3330" w:rsidP="001D3330">
      <w:pPr>
        <w:rPr>
          <w:rFonts w:asciiTheme="majorHAnsi" w:hAnsiTheme="majorHAnsi"/>
        </w:rPr>
      </w:pPr>
      <w:r>
        <w:rPr>
          <w:rFonts w:asciiTheme="majorHAnsi" w:hAnsiTheme="majorHAnsi"/>
        </w:rPr>
        <w:t>This step takes about 15 minutes to complete.</w:t>
      </w:r>
    </w:p>
    <w:p w14:paraId="6E9AD9E0" w14:textId="6153C31E" w:rsidR="0038439A" w:rsidRPr="001D3330" w:rsidRDefault="001D3330" w:rsidP="00F72AFE">
      <w:pPr>
        <w:pStyle w:val="ListParagraph"/>
        <w:numPr>
          <w:ilvl w:val="0"/>
          <w:numId w:val="17"/>
        </w:numPr>
        <w:rPr>
          <w:rFonts w:asciiTheme="majorHAnsi" w:hAnsiTheme="majorHAnsi"/>
        </w:rPr>
      </w:pPr>
      <w:r w:rsidRPr="000658D4">
        <w:rPr>
          <w:rFonts w:asciiTheme="majorHAnsi" w:hAnsiTheme="majorHAnsi"/>
        </w:rPr>
        <w:t xml:space="preserve">Return to the binary classification experiment named Churn, make sure the status of the experiment in the upper right hand corner of the page is </w:t>
      </w:r>
      <w:r w:rsidRPr="000658D4">
        <w:rPr>
          <w:rFonts w:asciiTheme="majorHAnsi" w:hAnsiTheme="majorHAnsi"/>
          <w:b/>
        </w:rPr>
        <w:t>Finished</w:t>
      </w:r>
      <w:r w:rsidRPr="000658D4">
        <w:rPr>
          <w:rFonts w:asciiTheme="majorHAnsi" w:hAnsiTheme="majorHAnsi"/>
        </w:rPr>
        <w:t xml:space="preserve">. Right click the output port of the Train Model module and select </w:t>
      </w:r>
      <w:r w:rsidRPr="000658D4">
        <w:rPr>
          <w:rFonts w:asciiTheme="majorHAnsi" w:hAnsiTheme="majorHAnsi"/>
          <w:b/>
        </w:rPr>
        <w:t xml:space="preserve">Save as Trained Model </w:t>
      </w:r>
      <w:r w:rsidRPr="000658D4">
        <w:rPr>
          <w:rFonts w:asciiTheme="majorHAnsi" w:hAnsiTheme="majorHAnsi"/>
        </w:rPr>
        <w:t xml:space="preserve">to save the model that will be used </w:t>
      </w:r>
      <w:r w:rsidR="00E14425">
        <w:rPr>
          <w:rFonts w:asciiTheme="majorHAnsi" w:hAnsiTheme="majorHAnsi"/>
        </w:rPr>
        <w:t>for the web service</w:t>
      </w:r>
      <w:r w:rsidRPr="000658D4">
        <w:rPr>
          <w:rFonts w:asciiTheme="majorHAnsi" w:hAnsiTheme="majorHAnsi"/>
        </w:rPr>
        <w:t xml:space="preserve">. Enter </w:t>
      </w:r>
      <w:r w:rsidRPr="000658D4">
        <w:rPr>
          <w:rFonts w:asciiTheme="majorHAnsi" w:hAnsiTheme="majorHAnsi"/>
          <w:b/>
        </w:rPr>
        <w:t>Churn Model</w:t>
      </w:r>
      <w:r w:rsidRPr="000658D4">
        <w:rPr>
          <w:rFonts w:asciiTheme="majorHAnsi" w:hAnsiTheme="majorHAnsi"/>
        </w:rPr>
        <w:t xml:space="preserve"> as the name of the new trained model and click the check mark.</w:t>
      </w:r>
    </w:p>
    <w:p w14:paraId="69C8B1ED" w14:textId="750757EB" w:rsidR="0085175A" w:rsidRDefault="0038439A" w:rsidP="001D3330">
      <w:r>
        <w:rPr>
          <w:noProof/>
        </w:rPr>
        <w:drawing>
          <wp:inline distT="0" distB="0" distL="0" distR="0" wp14:anchorId="58D57022" wp14:editId="15B57D76">
            <wp:extent cx="5027577" cy="2545445"/>
            <wp:effectExtent l="0" t="0" r="190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2647" cy="2553075"/>
                    </a:xfrm>
                    <a:prstGeom prst="rect">
                      <a:avLst/>
                    </a:prstGeom>
                  </pic:spPr>
                </pic:pic>
              </a:graphicData>
            </a:graphic>
          </wp:inline>
        </w:drawing>
      </w:r>
    </w:p>
    <w:p w14:paraId="35C4D978" w14:textId="65AD5490" w:rsidR="0021585A" w:rsidRPr="0085175A" w:rsidRDefault="0085175A" w:rsidP="0085175A">
      <w:pPr>
        <w:tabs>
          <w:tab w:val="left" w:pos="6968"/>
        </w:tabs>
      </w:pPr>
      <w:r>
        <w:lastRenderedPageBreak/>
        <w:tab/>
      </w:r>
    </w:p>
    <w:p w14:paraId="58E4E035" w14:textId="77777777" w:rsidR="001D3330" w:rsidRPr="00E1598A" w:rsidRDefault="001D3330" w:rsidP="00F72AFE">
      <w:pPr>
        <w:pStyle w:val="ListParagraph"/>
        <w:numPr>
          <w:ilvl w:val="0"/>
          <w:numId w:val="56"/>
        </w:numPr>
        <w:rPr>
          <w:rFonts w:asciiTheme="majorHAnsi" w:hAnsiTheme="majorHAnsi"/>
        </w:rPr>
      </w:pPr>
      <w:r w:rsidRPr="00E1598A">
        <w:rPr>
          <w:rFonts w:asciiTheme="majorHAnsi" w:hAnsiTheme="majorHAnsi"/>
        </w:rPr>
        <w:t xml:space="preserve">Next, using the </w:t>
      </w:r>
      <w:r w:rsidRPr="00E1598A">
        <w:rPr>
          <w:rFonts w:asciiTheme="majorHAnsi" w:hAnsiTheme="majorHAnsi"/>
          <w:b/>
        </w:rPr>
        <w:t xml:space="preserve">SAVE AS </w:t>
      </w:r>
      <w:r w:rsidRPr="00E1598A">
        <w:rPr>
          <w:rFonts w:asciiTheme="majorHAnsi" w:hAnsiTheme="majorHAnsi"/>
        </w:rPr>
        <w:t xml:space="preserve">button on the bottom pane, save the experiment as </w:t>
      </w:r>
      <w:r w:rsidRPr="00E1598A">
        <w:rPr>
          <w:rFonts w:asciiTheme="majorHAnsi" w:hAnsiTheme="majorHAnsi"/>
          <w:b/>
        </w:rPr>
        <w:t>Churn Scoring Experiment.</w:t>
      </w:r>
      <w:r w:rsidRPr="00E1598A">
        <w:rPr>
          <w:rFonts w:asciiTheme="majorHAnsi" w:hAnsiTheme="majorHAnsi"/>
        </w:rPr>
        <w:t xml:space="preserve"> You will modify this experiment in order to publish the web service.</w:t>
      </w:r>
    </w:p>
    <w:p w14:paraId="7A35DF5B" w14:textId="3DD266A8" w:rsidR="0021585A" w:rsidRPr="001D3330" w:rsidRDefault="001D3330" w:rsidP="00F72AFE">
      <w:pPr>
        <w:pStyle w:val="ListParagraph"/>
        <w:numPr>
          <w:ilvl w:val="0"/>
          <w:numId w:val="56"/>
        </w:numPr>
        <w:rPr>
          <w:rFonts w:asciiTheme="majorHAnsi" w:hAnsiTheme="majorHAnsi"/>
          <w:b/>
        </w:rPr>
      </w:pPr>
      <w:r w:rsidRPr="00E1598A">
        <w:rPr>
          <w:rFonts w:asciiTheme="majorHAnsi" w:hAnsiTheme="majorHAnsi"/>
        </w:rPr>
        <w:t xml:space="preserve">Now, delete all the modules except the ones in the picture below, keep one of the Score Model modules and make the necessary connections.  Change the name of the Score Model module as </w:t>
      </w:r>
      <w:r w:rsidRPr="00E1598A">
        <w:rPr>
          <w:rFonts w:asciiTheme="majorHAnsi" w:hAnsiTheme="majorHAnsi"/>
          <w:b/>
        </w:rPr>
        <w:t>Web Service Scoring.</w:t>
      </w:r>
    </w:p>
    <w:p w14:paraId="7FC69300" w14:textId="2C62F764" w:rsidR="0021585A" w:rsidRDefault="00E14425" w:rsidP="001D3330">
      <w:r>
        <w:rPr>
          <w:noProof/>
        </w:rPr>
        <w:drawing>
          <wp:inline distT="0" distB="0" distL="0" distR="0" wp14:anchorId="6BB984E0" wp14:editId="3BE61372">
            <wp:extent cx="5014032" cy="253022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6433" cy="2536486"/>
                    </a:xfrm>
                    <a:prstGeom prst="rect">
                      <a:avLst/>
                    </a:prstGeom>
                  </pic:spPr>
                </pic:pic>
              </a:graphicData>
            </a:graphic>
          </wp:inline>
        </w:drawing>
      </w:r>
    </w:p>
    <w:p w14:paraId="32231CFC" w14:textId="77777777" w:rsidR="001D3330" w:rsidRDefault="001D3330" w:rsidP="00F72AFE">
      <w:pPr>
        <w:pStyle w:val="ListParagraph"/>
        <w:numPr>
          <w:ilvl w:val="0"/>
          <w:numId w:val="19"/>
        </w:numPr>
        <w:rPr>
          <w:rFonts w:asciiTheme="majorHAnsi" w:hAnsiTheme="majorHAnsi"/>
        </w:rPr>
      </w:pPr>
      <w:r w:rsidRPr="000658D4">
        <w:rPr>
          <w:rFonts w:asciiTheme="majorHAnsi" w:hAnsiTheme="majorHAnsi"/>
        </w:rPr>
        <w:t xml:space="preserve">On the left side pane, expand the </w:t>
      </w:r>
      <w:r w:rsidRPr="0038439A">
        <w:rPr>
          <w:rFonts w:asciiTheme="majorHAnsi" w:hAnsiTheme="majorHAnsi"/>
          <w:b/>
        </w:rPr>
        <w:t>Trained Models</w:t>
      </w:r>
      <w:r w:rsidRPr="000658D4">
        <w:rPr>
          <w:rFonts w:asciiTheme="majorHAnsi" w:hAnsiTheme="majorHAnsi"/>
        </w:rPr>
        <w:t xml:space="preserve"> category and drag and drop the </w:t>
      </w:r>
      <w:r w:rsidRPr="000658D4">
        <w:rPr>
          <w:rFonts w:asciiTheme="majorHAnsi" w:hAnsiTheme="majorHAnsi"/>
          <w:b/>
        </w:rPr>
        <w:t>Churn Model</w:t>
      </w:r>
      <w:r w:rsidRPr="000658D4">
        <w:rPr>
          <w:rFonts w:asciiTheme="majorHAnsi" w:hAnsiTheme="majorHAnsi"/>
        </w:rPr>
        <w:t xml:space="preserve"> module to the experiment and connect it to the Score Model module. </w:t>
      </w:r>
    </w:p>
    <w:p w14:paraId="081BC74B" w14:textId="054CC89F" w:rsidR="001D3330" w:rsidRPr="0038439A" w:rsidRDefault="001D3330" w:rsidP="00F72AFE">
      <w:pPr>
        <w:pStyle w:val="ListParagraph"/>
        <w:numPr>
          <w:ilvl w:val="0"/>
          <w:numId w:val="19"/>
        </w:numPr>
        <w:rPr>
          <w:rFonts w:asciiTheme="majorHAnsi" w:hAnsiTheme="majorHAnsi"/>
          <w:b/>
        </w:rPr>
      </w:pPr>
      <w:r>
        <w:rPr>
          <w:rFonts w:asciiTheme="majorHAnsi" w:hAnsiTheme="majorHAnsi"/>
        </w:rPr>
        <w:t xml:space="preserve">Additionally, under the </w:t>
      </w:r>
      <w:r w:rsidRPr="0038439A">
        <w:rPr>
          <w:rFonts w:asciiTheme="majorHAnsi" w:hAnsiTheme="majorHAnsi"/>
          <w:b/>
        </w:rPr>
        <w:t>Web Services</w:t>
      </w:r>
      <w:r>
        <w:rPr>
          <w:rFonts w:asciiTheme="majorHAnsi" w:hAnsiTheme="majorHAnsi"/>
        </w:rPr>
        <w:t xml:space="preserve"> category (at the very bottom of the list), find </w:t>
      </w:r>
      <w:r w:rsidRPr="00077946">
        <w:rPr>
          <w:rFonts w:asciiTheme="majorHAnsi" w:hAnsiTheme="majorHAnsi"/>
          <w:b/>
        </w:rPr>
        <w:t xml:space="preserve">Input </w:t>
      </w:r>
      <w:r>
        <w:rPr>
          <w:rFonts w:asciiTheme="majorHAnsi" w:hAnsiTheme="majorHAnsi"/>
        </w:rPr>
        <w:t xml:space="preserve">and </w:t>
      </w:r>
      <w:r w:rsidRPr="00077946">
        <w:rPr>
          <w:rFonts w:asciiTheme="majorHAnsi" w:hAnsiTheme="majorHAnsi"/>
          <w:b/>
        </w:rPr>
        <w:t>Output</w:t>
      </w:r>
      <w:r>
        <w:rPr>
          <w:rFonts w:asciiTheme="majorHAnsi" w:hAnsiTheme="majorHAnsi"/>
        </w:rPr>
        <w:t xml:space="preserve"> modules and drop them on the experiment. Connect the output of the </w:t>
      </w:r>
      <w:r w:rsidRPr="00077946">
        <w:rPr>
          <w:rFonts w:asciiTheme="majorHAnsi" w:hAnsiTheme="majorHAnsi"/>
          <w:b/>
        </w:rPr>
        <w:t>Web service input</w:t>
      </w:r>
      <w:r>
        <w:rPr>
          <w:rFonts w:asciiTheme="majorHAnsi" w:hAnsiTheme="majorHAnsi"/>
        </w:rPr>
        <w:t xml:space="preserve"> module to the right input of </w:t>
      </w:r>
      <w:r w:rsidRPr="000658D4">
        <w:rPr>
          <w:rFonts w:asciiTheme="majorHAnsi" w:hAnsiTheme="majorHAnsi"/>
        </w:rPr>
        <w:t xml:space="preserve">Score Model module </w:t>
      </w:r>
      <w:r w:rsidR="00E14425">
        <w:rPr>
          <w:rFonts w:asciiTheme="majorHAnsi" w:hAnsiTheme="majorHAnsi"/>
        </w:rPr>
        <w:t>to set it as web service input</w:t>
      </w:r>
      <w:r w:rsidRPr="000658D4">
        <w:rPr>
          <w:rFonts w:asciiTheme="majorHAnsi" w:hAnsiTheme="majorHAnsi"/>
        </w:rPr>
        <w:t>. This port will define the input schema of the web service call</w:t>
      </w:r>
      <w:r w:rsidRPr="000658D4">
        <w:rPr>
          <w:rFonts w:asciiTheme="majorHAnsi" w:hAnsiTheme="majorHAnsi"/>
          <w:b/>
        </w:rPr>
        <w:t xml:space="preserve">. </w:t>
      </w:r>
      <w:r w:rsidRPr="000658D4">
        <w:rPr>
          <w:rFonts w:asciiTheme="majorHAnsi" w:hAnsiTheme="majorHAnsi"/>
        </w:rPr>
        <w:t xml:space="preserve">Similarly, </w:t>
      </w:r>
      <w:r>
        <w:rPr>
          <w:rFonts w:asciiTheme="majorHAnsi" w:hAnsiTheme="majorHAnsi"/>
        </w:rPr>
        <w:t xml:space="preserve">connect the </w:t>
      </w:r>
      <w:r w:rsidRPr="000658D4">
        <w:rPr>
          <w:rFonts w:asciiTheme="majorHAnsi" w:hAnsiTheme="majorHAnsi"/>
        </w:rPr>
        <w:t>output port of the Score Model module</w:t>
      </w:r>
      <w:r>
        <w:rPr>
          <w:rFonts w:asciiTheme="majorHAnsi" w:hAnsiTheme="majorHAnsi"/>
        </w:rPr>
        <w:t xml:space="preserve"> to the input port of </w:t>
      </w:r>
      <w:r>
        <w:rPr>
          <w:rFonts w:asciiTheme="majorHAnsi" w:hAnsiTheme="majorHAnsi"/>
          <w:b/>
        </w:rPr>
        <w:t>Web service output</w:t>
      </w:r>
      <w:r>
        <w:rPr>
          <w:rFonts w:asciiTheme="majorHAnsi" w:hAnsiTheme="majorHAnsi"/>
        </w:rPr>
        <w:t xml:space="preserve">. </w:t>
      </w:r>
      <w:r w:rsidRPr="000658D4">
        <w:rPr>
          <w:rFonts w:asciiTheme="majorHAnsi" w:hAnsiTheme="majorHAnsi"/>
        </w:rPr>
        <w:t>This defines the output schema of the</w:t>
      </w:r>
      <w:r>
        <w:rPr>
          <w:rFonts w:asciiTheme="majorHAnsi" w:hAnsiTheme="majorHAnsi"/>
        </w:rPr>
        <w:t xml:space="preserve"> web</w:t>
      </w:r>
      <w:r w:rsidRPr="000658D4">
        <w:rPr>
          <w:rFonts w:asciiTheme="majorHAnsi" w:hAnsiTheme="majorHAnsi"/>
        </w:rPr>
        <w:t xml:space="preserve"> service.</w:t>
      </w:r>
    </w:p>
    <w:p w14:paraId="55E5904F" w14:textId="79D1AF99" w:rsidR="0021585A" w:rsidRDefault="00912A25" w:rsidP="001D3330">
      <w:r>
        <w:rPr>
          <w:noProof/>
        </w:rPr>
        <w:drawing>
          <wp:inline distT="0" distB="0" distL="0" distR="0" wp14:anchorId="7C4A8248" wp14:editId="0863D0BF">
            <wp:extent cx="5005365" cy="2535588"/>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3349" cy="2539633"/>
                    </a:xfrm>
                    <a:prstGeom prst="rect">
                      <a:avLst/>
                    </a:prstGeom>
                  </pic:spPr>
                </pic:pic>
              </a:graphicData>
            </a:graphic>
          </wp:inline>
        </w:drawing>
      </w:r>
    </w:p>
    <w:p w14:paraId="3C381824" w14:textId="4D9A6A5F" w:rsidR="001D3330" w:rsidRPr="000658D4" w:rsidRDefault="001D3330" w:rsidP="00F72AFE">
      <w:pPr>
        <w:pStyle w:val="ListParagraph"/>
        <w:numPr>
          <w:ilvl w:val="0"/>
          <w:numId w:val="20"/>
        </w:numPr>
        <w:rPr>
          <w:rFonts w:asciiTheme="majorHAnsi" w:hAnsiTheme="majorHAnsi"/>
          <w:b/>
        </w:rPr>
      </w:pPr>
      <w:r w:rsidRPr="000658D4">
        <w:rPr>
          <w:rFonts w:asciiTheme="majorHAnsi" w:hAnsiTheme="majorHAnsi"/>
        </w:rPr>
        <w:t xml:space="preserve">Run the experiment and once it is finished, click </w:t>
      </w:r>
      <w:r w:rsidR="00E14425">
        <w:rPr>
          <w:rFonts w:asciiTheme="majorHAnsi" w:hAnsiTheme="majorHAnsi"/>
          <w:b/>
        </w:rPr>
        <w:t>SET UP</w:t>
      </w:r>
      <w:r>
        <w:rPr>
          <w:rFonts w:asciiTheme="majorHAnsi" w:hAnsiTheme="majorHAnsi"/>
          <w:b/>
        </w:rPr>
        <w:t xml:space="preserve"> </w:t>
      </w:r>
      <w:r w:rsidRPr="000658D4">
        <w:rPr>
          <w:rFonts w:asciiTheme="majorHAnsi" w:hAnsiTheme="majorHAnsi"/>
          <w:b/>
        </w:rPr>
        <w:t>WEB SERVICE</w:t>
      </w:r>
      <w:r>
        <w:rPr>
          <w:rFonts w:asciiTheme="majorHAnsi" w:hAnsiTheme="majorHAnsi"/>
          <w:b/>
        </w:rPr>
        <w:t xml:space="preserve"> </w:t>
      </w:r>
      <w:r>
        <w:rPr>
          <w:rFonts w:asciiTheme="majorHAnsi" w:hAnsiTheme="majorHAnsi"/>
        </w:rPr>
        <w:t>at the bottom bar</w:t>
      </w:r>
      <w:r w:rsidR="00E14425">
        <w:rPr>
          <w:rFonts w:asciiTheme="majorHAnsi" w:hAnsiTheme="majorHAnsi"/>
        </w:rPr>
        <w:t xml:space="preserve"> and select </w:t>
      </w:r>
      <w:r w:rsidR="00E14425" w:rsidRPr="00912A25">
        <w:rPr>
          <w:rFonts w:asciiTheme="majorHAnsi" w:hAnsiTheme="majorHAnsi"/>
          <w:b/>
        </w:rPr>
        <w:t>Deploy Web Service</w:t>
      </w:r>
      <w:r w:rsidRPr="000658D4">
        <w:rPr>
          <w:rFonts w:asciiTheme="majorHAnsi" w:hAnsiTheme="majorHAnsi"/>
        </w:rPr>
        <w:t xml:space="preserve">. Select </w:t>
      </w:r>
      <w:r w:rsidRPr="000658D4">
        <w:rPr>
          <w:rFonts w:asciiTheme="majorHAnsi" w:hAnsiTheme="majorHAnsi"/>
          <w:b/>
        </w:rPr>
        <w:t xml:space="preserve">YES </w:t>
      </w:r>
      <w:r w:rsidR="00E14425">
        <w:rPr>
          <w:rFonts w:asciiTheme="majorHAnsi" w:hAnsiTheme="majorHAnsi"/>
        </w:rPr>
        <w:t>if</w:t>
      </w:r>
      <w:r w:rsidRPr="000658D4">
        <w:rPr>
          <w:rFonts w:asciiTheme="majorHAnsi" w:hAnsiTheme="majorHAnsi"/>
        </w:rPr>
        <w:t xml:space="preserve"> prompted, this will </w:t>
      </w:r>
      <w:r>
        <w:rPr>
          <w:rFonts w:asciiTheme="majorHAnsi" w:hAnsiTheme="majorHAnsi"/>
        </w:rPr>
        <w:t>take you to the</w:t>
      </w:r>
      <w:r w:rsidRPr="000658D4">
        <w:rPr>
          <w:rFonts w:asciiTheme="majorHAnsi" w:hAnsiTheme="majorHAnsi"/>
        </w:rPr>
        <w:t xml:space="preserve"> web service</w:t>
      </w:r>
      <w:r>
        <w:rPr>
          <w:rFonts w:asciiTheme="majorHAnsi" w:hAnsiTheme="majorHAnsi"/>
        </w:rPr>
        <w:t xml:space="preserve"> dashboard. Observe the API key</w:t>
      </w:r>
      <w:r w:rsidRPr="000658D4">
        <w:rPr>
          <w:rFonts w:asciiTheme="majorHAnsi" w:hAnsiTheme="majorHAnsi"/>
        </w:rPr>
        <w:t xml:space="preserve"> and help page links.</w:t>
      </w:r>
    </w:p>
    <w:p w14:paraId="34404B8D" w14:textId="571FC27F" w:rsidR="0021585A" w:rsidRPr="001D3330" w:rsidRDefault="001D3330" w:rsidP="00F72AFE">
      <w:pPr>
        <w:pStyle w:val="ListParagraph"/>
        <w:numPr>
          <w:ilvl w:val="0"/>
          <w:numId w:val="20"/>
        </w:numPr>
        <w:rPr>
          <w:rFonts w:asciiTheme="majorHAnsi" w:hAnsiTheme="majorHAnsi"/>
          <w:b/>
        </w:rPr>
      </w:pPr>
      <w:r w:rsidRPr="000658D4">
        <w:rPr>
          <w:rFonts w:asciiTheme="majorHAnsi" w:hAnsiTheme="majorHAnsi"/>
        </w:rPr>
        <w:t xml:space="preserve">To test the service, click on the </w:t>
      </w:r>
      <w:r w:rsidR="00E14425">
        <w:rPr>
          <w:rFonts w:asciiTheme="majorHAnsi" w:hAnsiTheme="majorHAnsi"/>
        </w:rPr>
        <w:t xml:space="preserve">blue </w:t>
      </w:r>
      <w:r w:rsidRPr="000658D4">
        <w:rPr>
          <w:rFonts w:asciiTheme="majorHAnsi" w:hAnsiTheme="majorHAnsi"/>
          <w:b/>
        </w:rPr>
        <w:t xml:space="preserve">Test </w:t>
      </w:r>
      <w:r w:rsidR="00E14425">
        <w:rPr>
          <w:rFonts w:asciiTheme="majorHAnsi" w:hAnsiTheme="majorHAnsi"/>
        </w:rPr>
        <w:t xml:space="preserve">button </w:t>
      </w:r>
      <w:r>
        <w:rPr>
          <w:rFonts w:asciiTheme="majorHAnsi" w:hAnsiTheme="majorHAnsi"/>
        </w:rPr>
        <w:t xml:space="preserve">in the second </w:t>
      </w:r>
      <w:r w:rsidRPr="000658D4">
        <w:rPr>
          <w:rFonts w:asciiTheme="majorHAnsi" w:hAnsiTheme="majorHAnsi"/>
        </w:rPr>
        <w:t xml:space="preserve">column of the </w:t>
      </w:r>
      <w:r>
        <w:rPr>
          <w:rFonts w:asciiTheme="majorHAnsi" w:hAnsiTheme="majorHAnsi"/>
        </w:rPr>
        <w:t>Default Endpoint</w:t>
      </w:r>
      <w:r w:rsidRPr="000658D4">
        <w:rPr>
          <w:rFonts w:asciiTheme="majorHAnsi" w:hAnsiTheme="majorHAnsi"/>
        </w:rPr>
        <w:t xml:space="preserve"> table at the bottom of the page. When </w:t>
      </w:r>
      <w:r w:rsidRPr="000658D4">
        <w:rPr>
          <w:rFonts w:asciiTheme="majorHAnsi" w:hAnsiTheme="majorHAnsi"/>
          <w:b/>
        </w:rPr>
        <w:t xml:space="preserve">Enter data to predict </w:t>
      </w:r>
      <w:r w:rsidRPr="000658D4">
        <w:rPr>
          <w:rFonts w:asciiTheme="majorHAnsi" w:hAnsiTheme="majorHAnsi"/>
        </w:rPr>
        <w:t xml:space="preserve">window pops up, enter the following values: State: NJ, Account_Lenght: 127, Intl_Plan: no, Vmail_plan: no, Vmail_message: 0, Day_mins: 245, Day_calls:91, </w:t>
      </w:r>
      <w:r w:rsidRPr="000658D4">
        <w:rPr>
          <w:rFonts w:asciiTheme="majorHAnsi" w:hAnsiTheme="majorHAnsi"/>
        </w:rPr>
        <w:lastRenderedPageBreak/>
        <w:t>Eve_mins:217, Eve_calls:92, Night_mins:243, Night_calls: 128,  Intl_mins:14, Intl_calls: 6, Custserv_calls: 0</w:t>
      </w:r>
      <w:r>
        <w:rPr>
          <w:rFonts w:asciiTheme="majorHAnsi" w:hAnsiTheme="majorHAnsi"/>
        </w:rPr>
        <w:t>, Churn_ :null</w:t>
      </w:r>
      <w:r w:rsidRPr="000658D4">
        <w:rPr>
          <w:rFonts w:asciiTheme="majorHAnsi" w:hAnsiTheme="majorHAnsi"/>
        </w:rPr>
        <w:t xml:space="preserve">. </w:t>
      </w:r>
    </w:p>
    <w:p w14:paraId="749488B5" w14:textId="3ECB913B" w:rsidR="0021585A" w:rsidRDefault="005B513A" w:rsidP="001D3330">
      <w:r>
        <w:rPr>
          <w:noProof/>
        </w:rPr>
        <w:drawing>
          <wp:inline distT="0" distB="0" distL="0" distR="0" wp14:anchorId="3B386575" wp14:editId="184B288E">
            <wp:extent cx="5030069" cy="250432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935" cy="2508736"/>
                    </a:xfrm>
                    <a:prstGeom prst="rect">
                      <a:avLst/>
                    </a:prstGeom>
                  </pic:spPr>
                </pic:pic>
              </a:graphicData>
            </a:graphic>
          </wp:inline>
        </w:drawing>
      </w:r>
    </w:p>
    <w:p w14:paraId="7DCBAA57" w14:textId="183841A6" w:rsidR="00B93ED8" w:rsidRPr="001D3330" w:rsidRDefault="001D3330" w:rsidP="00F72AFE">
      <w:pPr>
        <w:pStyle w:val="ListParagraph"/>
        <w:numPr>
          <w:ilvl w:val="0"/>
          <w:numId w:val="21"/>
        </w:numPr>
        <w:rPr>
          <w:rFonts w:asciiTheme="majorHAnsi" w:hAnsiTheme="majorHAnsi"/>
        </w:rPr>
      </w:pPr>
      <w:r w:rsidRPr="000658D4">
        <w:rPr>
          <w:rFonts w:asciiTheme="majorHAnsi" w:hAnsiTheme="majorHAnsi"/>
        </w:rPr>
        <w:t xml:space="preserve">Click on the checkmark, then click on the green stacked bars at the bottom right corner of the screen then click </w:t>
      </w:r>
      <w:r w:rsidRPr="000658D4">
        <w:rPr>
          <w:rFonts w:asciiTheme="majorHAnsi" w:hAnsiTheme="majorHAnsi"/>
          <w:b/>
        </w:rPr>
        <w:t>DETAILS</w:t>
      </w:r>
      <w:r w:rsidRPr="000658D4">
        <w:rPr>
          <w:rFonts w:asciiTheme="majorHAnsi" w:hAnsiTheme="majorHAnsi"/>
        </w:rPr>
        <w:t xml:space="preserve">. You </w:t>
      </w:r>
      <w:r>
        <w:rPr>
          <w:rFonts w:asciiTheme="majorHAnsi" w:hAnsiTheme="majorHAnsi"/>
        </w:rPr>
        <w:t>will see a test return confi</w:t>
      </w:r>
      <w:r w:rsidRPr="000658D4">
        <w:rPr>
          <w:rFonts w:asciiTheme="majorHAnsi" w:hAnsiTheme="majorHAnsi"/>
        </w:rPr>
        <w:t xml:space="preserve">rmation message with the </w:t>
      </w:r>
      <w:r w:rsidRPr="000658D4">
        <w:rPr>
          <w:rFonts w:asciiTheme="majorHAnsi" w:hAnsiTheme="majorHAnsi"/>
          <w:b/>
        </w:rPr>
        <w:t>Result: NJ, 127, no, no, 0, 245, 91, 217, 92, 243, 128, 14, 6, 0 ,</w:t>
      </w:r>
      <w:r>
        <w:rPr>
          <w:rFonts w:asciiTheme="majorHAnsi" w:hAnsiTheme="majorHAnsi"/>
          <w:b/>
        </w:rPr>
        <w:t>null,TRUE,0.842720925807953</w:t>
      </w:r>
      <w:r w:rsidRPr="000658D4">
        <w:rPr>
          <w:rFonts w:asciiTheme="majorHAnsi" w:hAnsiTheme="majorHAnsi"/>
        </w:rPr>
        <w:t>. The last two values represent the churn model prediction for this customer where the predicted probability for this cust</w:t>
      </w:r>
      <w:r>
        <w:rPr>
          <w:rFonts w:asciiTheme="majorHAnsi" w:hAnsiTheme="majorHAnsi"/>
        </w:rPr>
        <w:t>omer’s likelihood to churn (TRUE) is approximately 84.27</w:t>
      </w:r>
      <w:r w:rsidRPr="000658D4">
        <w:rPr>
          <w:rFonts w:asciiTheme="majorHAnsi" w:hAnsiTheme="majorHAnsi"/>
        </w:rPr>
        <w:t>%.</w:t>
      </w:r>
    </w:p>
    <w:p w14:paraId="13D2207C" w14:textId="78EE8285" w:rsidR="00273F25" w:rsidRDefault="00A47381" w:rsidP="001D3330">
      <w:r>
        <w:rPr>
          <w:noProof/>
        </w:rPr>
        <w:drawing>
          <wp:inline distT="0" distB="0" distL="0" distR="0" wp14:anchorId="18FEA9D2" wp14:editId="73845B35">
            <wp:extent cx="5071690" cy="25762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83146" cy="2582050"/>
                    </a:xfrm>
                    <a:prstGeom prst="rect">
                      <a:avLst/>
                    </a:prstGeom>
                  </pic:spPr>
                </pic:pic>
              </a:graphicData>
            </a:graphic>
          </wp:inline>
        </w:drawing>
      </w:r>
    </w:p>
    <w:p w14:paraId="7C5A05AB" w14:textId="58A6000F" w:rsidR="005B1033" w:rsidRPr="001D3330" w:rsidRDefault="001D3330" w:rsidP="00F72AFE">
      <w:pPr>
        <w:pStyle w:val="ListParagraph"/>
        <w:numPr>
          <w:ilvl w:val="0"/>
          <w:numId w:val="61"/>
        </w:numPr>
        <w:rPr>
          <w:rFonts w:asciiTheme="majorHAnsi" w:hAnsiTheme="majorHAnsi"/>
          <w:b/>
        </w:rPr>
      </w:pPr>
      <w:r w:rsidRPr="005A724C">
        <w:rPr>
          <w:rFonts w:asciiTheme="majorHAnsi" w:hAnsiTheme="majorHAnsi"/>
        </w:rPr>
        <w:t xml:space="preserve">Close the message bar and under the APPS column click on </w:t>
      </w:r>
      <w:r w:rsidRPr="005A724C">
        <w:rPr>
          <w:rFonts w:asciiTheme="majorHAnsi" w:hAnsiTheme="majorHAnsi"/>
          <w:b/>
        </w:rPr>
        <w:t>Download Excel Workbook</w:t>
      </w:r>
      <w:r w:rsidRPr="005A724C">
        <w:rPr>
          <w:rFonts w:asciiTheme="majorHAnsi" w:hAnsiTheme="majorHAnsi"/>
        </w:rPr>
        <w:t xml:space="preserve">. Save the workbook under C:\Lab1\ and open the file. Click </w:t>
      </w:r>
      <w:r w:rsidRPr="005A724C">
        <w:rPr>
          <w:rFonts w:asciiTheme="majorHAnsi" w:hAnsiTheme="majorHAnsi"/>
          <w:b/>
        </w:rPr>
        <w:t>Enable Editing</w:t>
      </w:r>
      <w:r w:rsidRPr="005A724C">
        <w:rPr>
          <w:rFonts w:asciiTheme="majorHAnsi" w:hAnsiTheme="majorHAnsi"/>
        </w:rPr>
        <w:t xml:space="preserve"> on the yellow bar on the top and then </w:t>
      </w:r>
      <w:r w:rsidRPr="005A724C">
        <w:rPr>
          <w:rFonts w:asciiTheme="majorHAnsi" w:hAnsiTheme="majorHAnsi"/>
          <w:b/>
        </w:rPr>
        <w:t>Enable Content</w:t>
      </w:r>
      <w:r w:rsidRPr="005A724C">
        <w:rPr>
          <w:rFonts w:asciiTheme="majorHAnsi" w:hAnsiTheme="majorHAnsi"/>
        </w:rPr>
        <w:t xml:space="preserve">. Select yes on the Security Warning pop-up window. Under the sample row with all zeros, you can now enter the same test values as before (State: NJ, Account_Lenght: 127, Intl_Plan: no, Vmail_plan: no, Vmail_message: 0, Day_mins: 245, Day_calls:91, Eve_mins:217, Eve_calls:92, Night_mins:243, Night_calls: 128,  Intl_mins:14, Intl_calls: 6, Custserv_calls: 0, Churn_: null ) and observe the real time prediction call made to the web service from excel. </w:t>
      </w:r>
    </w:p>
    <w:p w14:paraId="369D1390" w14:textId="622491ED" w:rsidR="00081698" w:rsidRDefault="00081698" w:rsidP="001D3330">
      <w:r>
        <w:rPr>
          <w:noProof/>
        </w:rPr>
        <w:lastRenderedPageBreak/>
        <w:drawing>
          <wp:inline distT="0" distB="0" distL="0" distR="0" wp14:anchorId="29129EDF" wp14:editId="689DD07A">
            <wp:extent cx="5031105" cy="2671144"/>
            <wp:effectExtent l="19050" t="19050" r="17145" b="152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4380" cy="2678192"/>
                    </a:xfrm>
                    <a:prstGeom prst="rect">
                      <a:avLst/>
                    </a:prstGeom>
                    <a:ln w="3175">
                      <a:solidFill>
                        <a:schemeClr val="tx1"/>
                      </a:solidFill>
                    </a:ln>
                  </pic:spPr>
                </pic:pic>
              </a:graphicData>
            </a:graphic>
          </wp:inline>
        </w:drawing>
      </w:r>
    </w:p>
    <w:p w14:paraId="19963C7B" w14:textId="09BB5ED9" w:rsidR="001D3330" w:rsidRPr="001D3330" w:rsidRDefault="001D3330" w:rsidP="001D3330">
      <w:pPr>
        <w:pStyle w:val="Heading1"/>
      </w:pPr>
      <w:bookmarkStart w:id="13" w:name="_Toc425160000"/>
      <w:r w:rsidRPr="001D3330">
        <w:t>Azure ML Web service call from RStudio</w:t>
      </w:r>
      <w:bookmarkEnd w:id="13"/>
    </w:p>
    <w:p w14:paraId="6D911FFE" w14:textId="77777777" w:rsidR="001D3330" w:rsidRDefault="001D3330" w:rsidP="001D3330">
      <w:pPr>
        <w:rPr>
          <w:b/>
          <w:color w:val="0070C0"/>
        </w:rPr>
      </w:pPr>
      <w:r>
        <w:rPr>
          <w:rFonts w:asciiTheme="majorHAnsi" w:hAnsiTheme="majorHAnsi"/>
        </w:rPr>
        <w:t>In this optional exercise, you will use RStudio to make a call to the web service you created earlier.</w:t>
      </w:r>
    </w:p>
    <w:p w14:paraId="73854995" w14:textId="77777777" w:rsidR="001D3330" w:rsidRPr="00C15D17" w:rsidRDefault="001D3330" w:rsidP="001D3330">
      <w:pPr>
        <w:rPr>
          <w:b/>
          <w:color w:val="0070C0"/>
        </w:rPr>
      </w:pPr>
      <w:r>
        <w:rPr>
          <w:b/>
          <w:color w:val="0070C0"/>
        </w:rPr>
        <w:t>Step-by-step</w:t>
      </w:r>
    </w:p>
    <w:p w14:paraId="3CE466C9" w14:textId="0BF3C861" w:rsidR="0007256D" w:rsidRPr="001D3330" w:rsidRDefault="001D3330" w:rsidP="00F72AFE">
      <w:pPr>
        <w:pStyle w:val="ListParagraph"/>
        <w:numPr>
          <w:ilvl w:val="0"/>
          <w:numId w:val="59"/>
        </w:numPr>
        <w:rPr>
          <w:rFonts w:asciiTheme="majorHAnsi" w:hAnsiTheme="majorHAnsi"/>
          <w:b/>
        </w:rPr>
      </w:pPr>
      <w:r w:rsidRPr="00C15D17">
        <w:rPr>
          <w:rFonts w:asciiTheme="majorHAnsi" w:hAnsiTheme="majorHAnsi"/>
        </w:rPr>
        <w:t>Go back to your browser to the web service dashboard</w:t>
      </w:r>
      <w:r>
        <w:rPr>
          <w:rFonts w:asciiTheme="majorHAnsi" w:hAnsiTheme="majorHAnsi"/>
        </w:rPr>
        <w:t>.</w:t>
      </w:r>
      <w:r w:rsidRPr="00C15D17">
        <w:rPr>
          <w:rFonts w:asciiTheme="majorHAnsi" w:hAnsiTheme="majorHAnsi"/>
        </w:rPr>
        <w:t xml:space="preserve"> Click the </w:t>
      </w:r>
      <w:r w:rsidRPr="005F3188">
        <w:rPr>
          <w:rFonts w:asciiTheme="majorHAnsi" w:hAnsiTheme="majorHAnsi"/>
          <w:b/>
        </w:rPr>
        <w:t>REQUEST/RESPONSE</w:t>
      </w:r>
      <w:r w:rsidRPr="00C15D17">
        <w:rPr>
          <w:rFonts w:asciiTheme="majorHAnsi" w:hAnsiTheme="majorHAnsi"/>
        </w:rPr>
        <w:t xml:space="preserve"> link under the </w:t>
      </w:r>
      <w:r w:rsidRPr="005F3188">
        <w:rPr>
          <w:rFonts w:asciiTheme="majorHAnsi" w:hAnsiTheme="majorHAnsi"/>
          <w:b/>
        </w:rPr>
        <w:t>API HELP PAGE</w:t>
      </w:r>
      <w:r w:rsidRPr="00C15D17">
        <w:rPr>
          <w:rFonts w:asciiTheme="majorHAnsi" w:hAnsiTheme="majorHAnsi"/>
        </w:rPr>
        <w:t xml:space="preserve"> heading. This will direct you to the Request Response API Document for your service. You will find your Web service URI on this page along with Sample Code to call the web service using C#, Python and R when you scroll down to the bottom. We will make use of the R sample code in this exercise. </w:t>
      </w:r>
    </w:p>
    <w:p w14:paraId="2DEB4CA8" w14:textId="09B90FEF" w:rsidR="00705898" w:rsidRDefault="00C85AFE" w:rsidP="001D3330">
      <w:pPr>
        <w:tabs>
          <w:tab w:val="left" w:pos="7764"/>
        </w:tabs>
      </w:pPr>
      <w:r>
        <w:rPr>
          <w:noProof/>
        </w:rPr>
        <w:drawing>
          <wp:inline distT="0" distB="0" distL="0" distR="0" wp14:anchorId="127DBE75" wp14:editId="09D0C9F3">
            <wp:extent cx="5011859" cy="2082242"/>
            <wp:effectExtent l="19050" t="19050" r="17780" b="13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2242" cy="2086556"/>
                    </a:xfrm>
                    <a:prstGeom prst="rect">
                      <a:avLst/>
                    </a:prstGeom>
                    <a:ln w="3175">
                      <a:solidFill>
                        <a:schemeClr val="tx1"/>
                      </a:solidFill>
                    </a:ln>
                  </pic:spPr>
                </pic:pic>
              </a:graphicData>
            </a:graphic>
          </wp:inline>
        </w:drawing>
      </w:r>
    </w:p>
    <w:p w14:paraId="6B0CA38A" w14:textId="12E6C02D" w:rsidR="00705898" w:rsidRDefault="001F7734" w:rsidP="001D3330">
      <w:pPr>
        <w:tabs>
          <w:tab w:val="left" w:pos="7764"/>
        </w:tabs>
      </w:pPr>
      <w:r>
        <w:rPr>
          <w:noProof/>
        </w:rPr>
        <w:lastRenderedPageBreak/>
        <w:drawing>
          <wp:inline distT="0" distB="0" distL="0" distR="0" wp14:anchorId="461EA4EC" wp14:editId="3EB02D93">
            <wp:extent cx="5003733" cy="2845178"/>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11590" cy="2849646"/>
                    </a:xfrm>
                    <a:prstGeom prst="rect">
                      <a:avLst/>
                    </a:prstGeom>
                  </pic:spPr>
                </pic:pic>
              </a:graphicData>
            </a:graphic>
          </wp:inline>
        </w:drawing>
      </w:r>
    </w:p>
    <w:p w14:paraId="533A27EA" w14:textId="75F04529" w:rsidR="00D31615" w:rsidRPr="001D3330" w:rsidRDefault="001D3330" w:rsidP="00F72AFE">
      <w:pPr>
        <w:pStyle w:val="ListParagraph"/>
        <w:numPr>
          <w:ilvl w:val="0"/>
          <w:numId w:val="60"/>
        </w:numPr>
        <w:rPr>
          <w:rFonts w:asciiTheme="majorHAnsi" w:hAnsiTheme="majorHAnsi"/>
          <w:b/>
        </w:rPr>
      </w:pPr>
      <w:r w:rsidRPr="00D31615">
        <w:rPr>
          <w:rFonts w:asciiTheme="majorHAnsi" w:hAnsiTheme="majorHAnsi"/>
        </w:rPr>
        <w:t xml:space="preserve">Now, on the task bar find </w:t>
      </w:r>
      <w:r w:rsidRPr="005F3188">
        <w:rPr>
          <w:rFonts w:asciiTheme="majorHAnsi" w:hAnsiTheme="majorHAnsi"/>
          <w:b/>
        </w:rPr>
        <w:t>RStudio</w:t>
      </w:r>
      <w:r w:rsidRPr="00D31615">
        <w:rPr>
          <w:rFonts w:asciiTheme="majorHAnsi" w:hAnsiTheme="majorHAnsi"/>
        </w:rPr>
        <w:t xml:space="preserve"> and start the program. Under File menu, click Open File and browse to C:\Lab1\ and open </w:t>
      </w:r>
      <w:r w:rsidRPr="00D31615">
        <w:rPr>
          <w:rFonts w:asciiTheme="majorHAnsi" w:hAnsiTheme="majorHAnsi"/>
          <w:b/>
        </w:rPr>
        <w:t>R_Script_API</w:t>
      </w:r>
      <w:r w:rsidRPr="00D31615">
        <w:rPr>
          <w:rFonts w:asciiTheme="majorHAnsi" w:hAnsiTheme="majorHAnsi"/>
        </w:rPr>
        <w:t xml:space="preserve"> file. This will load the sample script to your </w:t>
      </w:r>
      <w:r w:rsidRPr="00644F39">
        <w:rPr>
          <w:rFonts w:asciiTheme="majorHAnsi" w:hAnsiTheme="majorHAnsi"/>
          <w:b/>
        </w:rPr>
        <w:t>RStudio.</w:t>
      </w:r>
      <w:r w:rsidRPr="00D31615">
        <w:rPr>
          <w:rFonts w:asciiTheme="majorHAnsi" w:hAnsiTheme="majorHAnsi"/>
        </w:rPr>
        <w:t xml:space="preserve"> </w:t>
      </w:r>
    </w:p>
    <w:p w14:paraId="1BC8D301" w14:textId="3AD950C1" w:rsidR="00705898" w:rsidRDefault="00486056" w:rsidP="00B2108F">
      <w:pPr>
        <w:tabs>
          <w:tab w:val="left" w:pos="7764"/>
        </w:tabs>
      </w:pPr>
      <w:r>
        <w:rPr>
          <w:noProof/>
        </w:rPr>
        <w:drawing>
          <wp:inline distT="0" distB="0" distL="0" distR="0" wp14:anchorId="3DFBE038" wp14:editId="02D59199">
            <wp:extent cx="4996380" cy="2678614"/>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5288" cy="2688751"/>
                    </a:xfrm>
                    <a:prstGeom prst="rect">
                      <a:avLst/>
                    </a:prstGeom>
                  </pic:spPr>
                </pic:pic>
              </a:graphicData>
            </a:graphic>
          </wp:inline>
        </w:drawing>
      </w:r>
    </w:p>
    <w:p w14:paraId="377E214F" w14:textId="1B5E8EEE" w:rsidR="00705898" w:rsidRDefault="001D3330" w:rsidP="00F72AFE">
      <w:pPr>
        <w:pStyle w:val="ListParagraph"/>
        <w:numPr>
          <w:ilvl w:val="0"/>
          <w:numId w:val="60"/>
        </w:numPr>
      </w:pPr>
      <w:r w:rsidRPr="00FA26DD">
        <w:rPr>
          <w:rFonts w:asciiTheme="majorHAnsi" w:hAnsiTheme="majorHAnsi"/>
        </w:rPr>
        <w:t xml:space="preserve">Scroll down the script and locate the comments: # REPLACE api_key below WITH THE API KEY FROM YOUR WEB SERVICE and # REPLACE URI BELOW WITH THE URI FROM YOUR WEB SERVICE. Replace the api_key by copying the API key from your we service dashboard under API key column. Also, find your URI on the Request Response documentation page and replace the URI in the script with yours. Observe the inputs list where same input values to test the service from the earlier exercises are provided. Now, select and highlight the whole script and click Run on the upper right corner of the script window. Wait for the script to execute. You can follow progress on the Console window. After script is finished, you should get the following console output:  </w:t>
      </w:r>
    </w:p>
    <w:p w14:paraId="701CE83F" w14:textId="639484C9" w:rsidR="00705898" w:rsidRDefault="00705898" w:rsidP="00B2108F">
      <w:pPr>
        <w:tabs>
          <w:tab w:val="left" w:pos="7764"/>
        </w:tabs>
      </w:pPr>
    </w:p>
    <w:p w14:paraId="53B6FFBD" w14:textId="5BED0C9E" w:rsidR="00705898" w:rsidRDefault="00C24167" w:rsidP="00575D95">
      <w:pPr>
        <w:tabs>
          <w:tab w:val="left" w:pos="7764"/>
        </w:tabs>
      </w:pPr>
      <w:r>
        <w:rPr>
          <w:noProof/>
        </w:rPr>
        <w:lastRenderedPageBreak/>
        <w:drawing>
          <wp:inline distT="0" distB="0" distL="0" distR="0" wp14:anchorId="3009ECFB" wp14:editId="3360A1F6">
            <wp:extent cx="5042419" cy="3719252"/>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8464" cy="3723710"/>
                    </a:xfrm>
                    <a:prstGeom prst="rect">
                      <a:avLst/>
                    </a:prstGeom>
                  </pic:spPr>
                </pic:pic>
              </a:graphicData>
            </a:graphic>
          </wp:inline>
        </w:drawing>
      </w:r>
    </w:p>
    <w:p w14:paraId="74BE7C93" w14:textId="723F0BEF" w:rsidR="00705898" w:rsidRDefault="00F72AFE" w:rsidP="00F72AFE">
      <w:pPr>
        <w:pStyle w:val="Heading1"/>
      </w:pPr>
      <w:bookmarkStart w:id="14" w:name="_Toc425160001"/>
      <w:r w:rsidRPr="00F72AFE">
        <w:t>Optional: Visualizations for classification using Power View</w:t>
      </w:r>
      <w:bookmarkEnd w:id="14"/>
    </w:p>
    <w:p w14:paraId="4EB4C1F7" w14:textId="77777777" w:rsidR="00F72AFE" w:rsidRDefault="00F72AFE" w:rsidP="00F72AFE">
      <w:pPr>
        <w:rPr>
          <w:rFonts w:asciiTheme="majorHAnsi" w:hAnsiTheme="majorHAnsi"/>
        </w:rPr>
      </w:pPr>
      <w:r w:rsidRPr="00627F5F">
        <w:rPr>
          <w:rFonts w:asciiTheme="majorHAnsi" w:hAnsiTheme="majorHAnsi"/>
        </w:rPr>
        <w:t>In</w:t>
      </w:r>
      <w:r>
        <w:rPr>
          <w:rFonts w:asciiTheme="majorHAnsi" w:hAnsiTheme="majorHAnsi"/>
        </w:rPr>
        <w:t xml:space="preserve"> this section, you will use Power View for Excel to visualize the scored labels of the classification model you have developed earlier.</w:t>
      </w:r>
    </w:p>
    <w:p w14:paraId="0782030A" w14:textId="77777777" w:rsidR="00F72AFE" w:rsidRDefault="00F72AFE" w:rsidP="00F72AFE">
      <w:pPr>
        <w:rPr>
          <w:b/>
          <w:color w:val="0070C0"/>
        </w:rPr>
      </w:pPr>
      <w:r w:rsidRPr="00390F92">
        <w:rPr>
          <w:b/>
          <w:color w:val="0070C0"/>
        </w:rPr>
        <w:t>Key Points</w:t>
      </w:r>
    </w:p>
    <w:p w14:paraId="21BB5619" w14:textId="77777777" w:rsidR="00F72AFE" w:rsidRDefault="00F72AFE" w:rsidP="00F72AFE">
      <w:pPr>
        <w:pStyle w:val="ListParagraph"/>
        <w:numPr>
          <w:ilvl w:val="0"/>
          <w:numId w:val="14"/>
        </w:numPr>
        <w:rPr>
          <w:rFonts w:asciiTheme="majorHAnsi" w:hAnsiTheme="majorHAnsi"/>
        </w:rPr>
      </w:pPr>
      <w:r>
        <w:rPr>
          <w:rFonts w:asciiTheme="majorHAnsi" w:hAnsiTheme="majorHAnsi"/>
        </w:rPr>
        <w:t>In the earlier sections, you have used a writer module to write your predictions to an Azure SQL database.</w:t>
      </w:r>
    </w:p>
    <w:p w14:paraId="2AE2D127" w14:textId="299387A4" w:rsidR="00F72AFE" w:rsidRPr="000C39E5" w:rsidRDefault="00F72AFE" w:rsidP="00F72AFE">
      <w:pPr>
        <w:pStyle w:val="ListParagraph"/>
        <w:numPr>
          <w:ilvl w:val="0"/>
          <w:numId w:val="14"/>
        </w:numPr>
        <w:rPr>
          <w:rFonts w:asciiTheme="majorHAnsi" w:hAnsiTheme="majorHAnsi"/>
        </w:rPr>
      </w:pPr>
      <w:r>
        <w:rPr>
          <w:rFonts w:asciiTheme="majorHAnsi" w:hAnsiTheme="majorHAnsi"/>
        </w:rPr>
        <w:t>Power View and other visualization tools and techniques can be used to visualize the results of the models like the scored datasets by importing the data</w:t>
      </w:r>
      <w:r w:rsidR="00CB5116">
        <w:rPr>
          <w:rFonts w:asciiTheme="majorHAnsi" w:hAnsiTheme="majorHAnsi"/>
        </w:rPr>
        <w:t xml:space="preserve"> from Azure SQL database</w:t>
      </w:r>
      <w:r>
        <w:rPr>
          <w:rFonts w:asciiTheme="majorHAnsi" w:hAnsiTheme="majorHAnsi"/>
        </w:rPr>
        <w:t xml:space="preserve"> into Power View. For this exercise you</w:t>
      </w:r>
      <w:r w:rsidRPr="005A278E">
        <w:rPr>
          <w:rFonts w:asciiTheme="majorHAnsi" w:hAnsiTheme="majorHAnsi"/>
        </w:rPr>
        <w:t xml:space="preserve"> will work with a file </w:t>
      </w:r>
      <w:r>
        <w:rPr>
          <w:rFonts w:asciiTheme="majorHAnsi" w:hAnsiTheme="majorHAnsi"/>
        </w:rPr>
        <w:t xml:space="preserve">with </w:t>
      </w:r>
      <w:r w:rsidRPr="005A278E">
        <w:rPr>
          <w:rFonts w:asciiTheme="majorHAnsi" w:hAnsiTheme="majorHAnsi"/>
        </w:rPr>
        <w:t>already exported</w:t>
      </w:r>
      <w:r w:rsidR="00CB5116">
        <w:rPr>
          <w:rFonts w:asciiTheme="majorHAnsi" w:hAnsiTheme="majorHAnsi"/>
        </w:rPr>
        <w:t xml:space="preserve"> data. </w:t>
      </w:r>
    </w:p>
    <w:p w14:paraId="5A7E975D" w14:textId="77777777" w:rsidR="00F72AFE" w:rsidRDefault="00F72AFE" w:rsidP="00F72AFE">
      <w:pPr>
        <w:rPr>
          <w:b/>
          <w:color w:val="0070C0"/>
        </w:rPr>
      </w:pPr>
      <w:r>
        <w:rPr>
          <w:b/>
          <w:color w:val="0070C0"/>
        </w:rPr>
        <w:t>Step-by-step</w:t>
      </w:r>
    </w:p>
    <w:p w14:paraId="4581AE97" w14:textId="77777777" w:rsidR="00F72AFE" w:rsidRDefault="00F72AFE" w:rsidP="00F72AFE">
      <w:pPr>
        <w:rPr>
          <w:rFonts w:asciiTheme="majorHAnsi" w:hAnsiTheme="majorHAnsi"/>
        </w:rPr>
      </w:pPr>
      <w:r>
        <w:rPr>
          <w:rFonts w:asciiTheme="majorHAnsi" w:hAnsiTheme="majorHAnsi"/>
        </w:rPr>
        <w:t>This step takes about 20 minutes to complete.</w:t>
      </w:r>
    </w:p>
    <w:p w14:paraId="1B13AE99" w14:textId="1FD34ACA" w:rsidR="00F72AFE" w:rsidRDefault="00F72AFE" w:rsidP="00F72AFE">
      <w:pPr>
        <w:pStyle w:val="ListParagraph"/>
        <w:numPr>
          <w:ilvl w:val="0"/>
          <w:numId w:val="62"/>
        </w:numPr>
        <w:rPr>
          <w:rFonts w:asciiTheme="majorHAnsi" w:hAnsiTheme="majorHAnsi"/>
        </w:rPr>
      </w:pPr>
      <w:r w:rsidRPr="00AC5CC1">
        <w:rPr>
          <w:rFonts w:asciiTheme="majorHAnsi" w:hAnsiTheme="majorHAnsi"/>
        </w:rPr>
        <w:t xml:space="preserve">Open the file </w:t>
      </w:r>
      <w:r w:rsidRPr="00AC5CC1">
        <w:rPr>
          <w:rFonts w:asciiTheme="majorHAnsi" w:hAnsiTheme="majorHAnsi"/>
          <w:b/>
        </w:rPr>
        <w:t>C:\Lab1\</w:t>
      </w:r>
      <w:r w:rsidRPr="00AC5CC1">
        <w:rPr>
          <w:b/>
        </w:rPr>
        <w:t xml:space="preserve"> </w:t>
      </w:r>
      <w:r w:rsidRPr="00AC5CC1">
        <w:rPr>
          <w:rFonts w:asciiTheme="majorHAnsi" w:hAnsiTheme="majorHAnsi"/>
          <w:b/>
        </w:rPr>
        <w:t>ChurnDataTestScores – Start.xlsx</w:t>
      </w:r>
      <w:r w:rsidRPr="00AC5CC1">
        <w:rPr>
          <w:rFonts w:asciiTheme="majorHAnsi" w:hAnsiTheme="majorHAnsi"/>
        </w:rPr>
        <w:t xml:space="preserve"> using Excel. The tab ChurnDataTestScores has the imported data. This Excel file also has a PowerPivot model. Please spend a few minutes making yourself familiar with the PowerPivot Model, make sure to examine the Measures that were created and also the additional columns. </w:t>
      </w:r>
      <w:r w:rsidRPr="00AC5CC1">
        <w:rPr>
          <w:rFonts w:asciiTheme="majorHAnsi" w:hAnsiTheme="majorHAnsi"/>
          <w:b/>
        </w:rPr>
        <w:t>Note</w:t>
      </w:r>
      <w:r w:rsidRPr="00AC5CC1">
        <w:rPr>
          <w:rFonts w:asciiTheme="majorHAnsi" w:hAnsiTheme="majorHAnsi"/>
        </w:rPr>
        <w:t>: If you are not comfortable with PowerPivot and Power View and prefer to analyze the solution for this exercise you can open the file C:\Lab1\</w:t>
      </w:r>
      <w:r w:rsidRPr="00A461AC">
        <w:t xml:space="preserve"> </w:t>
      </w:r>
      <w:r w:rsidRPr="00AC5CC1">
        <w:rPr>
          <w:rFonts w:asciiTheme="majorHAnsi" w:hAnsiTheme="majorHAnsi"/>
        </w:rPr>
        <w:t>ChurnDataTestScores - Solution.xlsx.</w:t>
      </w:r>
    </w:p>
    <w:p w14:paraId="76F9F845" w14:textId="77777777" w:rsidR="00F72AFE" w:rsidRPr="00AC5CC1" w:rsidRDefault="00F72AFE" w:rsidP="00F72AFE">
      <w:pPr>
        <w:pStyle w:val="ListParagraph"/>
        <w:numPr>
          <w:ilvl w:val="0"/>
          <w:numId w:val="63"/>
        </w:numPr>
        <w:rPr>
          <w:rFonts w:asciiTheme="majorHAnsi" w:hAnsiTheme="majorHAnsi"/>
        </w:rPr>
      </w:pPr>
      <w:r w:rsidRPr="00AC5CC1">
        <w:rPr>
          <w:rFonts w:asciiTheme="majorHAnsi" w:hAnsiTheme="majorHAnsi"/>
        </w:rPr>
        <w:t>Create the Scored churn by State report:</w:t>
      </w:r>
    </w:p>
    <w:p w14:paraId="6EB65E7B" w14:textId="77777777" w:rsidR="00F72AFE" w:rsidRDefault="00F72AFE" w:rsidP="00F72AFE">
      <w:pPr>
        <w:pStyle w:val="ListParagraph"/>
        <w:numPr>
          <w:ilvl w:val="0"/>
          <w:numId w:val="13"/>
        </w:numPr>
        <w:rPr>
          <w:rFonts w:asciiTheme="majorHAnsi" w:hAnsiTheme="majorHAnsi"/>
        </w:rPr>
      </w:pPr>
      <w:r>
        <w:rPr>
          <w:rFonts w:asciiTheme="majorHAnsi" w:hAnsiTheme="majorHAnsi"/>
        </w:rPr>
        <w:t xml:space="preserve">Insert a new Power View report and title it </w:t>
      </w:r>
      <w:r>
        <w:rPr>
          <w:rFonts w:asciiTheme="majorHAnsi" w:hAnsiTheme="majorHAnsi"/>
          <w:b/>
        </w:rPr>
        <w:t>Scored churn by s</w:t>
      </w:r>
      <w:r w:rsidRPr="00B74F6F">
        <w:rPr>
          <w:rFonts w:asciiTheme="majorHAnsi" w:hAnsiTheme="majorHAnsi"/>
          <w:b/>
        </w:rPr>
        <w:t>tate</w:t>
      </w:r>
      <w:r>
        <w:rPr>
          <w:rFonts w:asciiTheme="majorHAnsi" w:hAnsiTheme="majorHAnsi"/>
        </w:rPr>
        <w:t>.</w:t>
      </w:r>
    </w:p>
    <w:p w14:paraId="655398C8" w14:textId="77777777" w:rsidR="00F72AFE" w:rsidRPr="00B74F6F" w:rsidRDefault="00F72AFE" w:rsidP="00F72AFE">
      <w:pPr>
        <w:pStyle w:val="ListParagraph"/>
        <w:numPr>
          <w:ilvl w:val="0"/>
          <w:numId w:val="13"/>
        </w:numPr>
        <w:rPr>
          <w:rFonts w:asciiTheme="majorHAnsi" w:hAnsiTheme="majorHAnsi"/>
        </w:rPr>
      </w:pPr>
      <w:r w:rsidRPr="00255F73">
        <w:rPr>
          <w:rFonts w:asciiTheme="majorHAnsi" w:hAnsiTheme="majorHAnsi"/>
        </w:rPr>
        <w:t xml:space="preserve">From </w:t>
      </w:r>
      <w:r w:rsidRPr="00887449">
        <w:rPr>
          <w:rFonts w:asciiTheme="majorHAnsi" w:hAnsiTheme="majorHAnsi"/>
          <w:b/>
        </w:rPr>
        <w:t>Power View Fields</w:t>
      </w:r>
      <w:r w:rsidRPr="00255F73">
        <w:rPr>
          <w:rFonts w:asciiTheme="majorHAnsi" w:hAnsiTheme="majorHAnsi"/>
        </w:rPr>
        <w:t xml:space="preserve"> </w:t>
      </w:r>
      <w:r w:rsidRPr="00B74F6F">
        <w:rPr>
          <w:rFonts w:asciiTheme="majorHAnsi" w:hAnsiTheme="majorHAnsi"/>
        </w:rPr>
        <w:t>select</w:t>
      </w:r>
      <w:r w:rsidRPr="00255F73">
        <w:rPr>
          <w:rFonts w:asciiTheme="majorHAnsi" w:hAnsiTheme="majorHAnsi"/>
        </w:rPr>
        <w:t xml:space="preserve"> the following fields: </w:t>
      </w:r>
      <w:r>
        <w:rPr>
          <w:rFonts w:asciiTheme="majorHAnsi" w:hAnsiTheme="majorHAnsi"/>
          <w:b/>
        </w:rPr>
        <w:t xml:space="preserve">State </w:t>
      </w:r>
      <w:r w:rsidRPr="00B74F6F">
        <w:rPr>
          <w:rFonts w:asciiTheme="majorHAnsi" w:hAnsiTheme="majorHAnsi"/>
        </w:rPr>
        <w:t>and</w:t>
      </w:r>
      <w:r>
        <w:rPr>
          <w:rFonts w:asciiTheme="majorHAnsi" w:hAnsiTheme="majorHAnsi"/>
          <w:b/>
        </w:rPr>
        <w:t xml:space="preserve"> Score Labels.</w:t>
      </w:r>
    </w:p>
    <w:p w14:paraId="5319137C" w14:textId="77777777" w:rsidR="00F72AFE" w:rsidRDefault="00F72AFE" w:rsidP="00F72AFE">
      <w:pPr>
        <w:pStyle w:val="ListParagraph"/>
        <w:numPr>
          <w:ilvl w:val="0"/>
          <w:numId w:val="13"/>
        </w:numPr>
        <w:rPr>
          <w:rFonts w:asciiTheme="majorHAnsi" w:hAnsiTheme="majorHAnsi"/>
        </w:rPr>
      </w:pPr>
      <w:r>
        <w:rPr>
          <w:rFonts w:asciiTheme="majorHAnsi" w:hAnsiTheme="majorHAnsi"/>
        </w:rPr>
        <w:t xml:space="preserve">Switch the visualization to Map and change its size for a better visualization. Drag the Scored labels field from the Power View Fields into the </w:t>
      </w:r>
      <w:r>
        <w:rPr>
          <w:rFonts w:ascii="Verdana" w:hAnsi="Verdana"/>
        </w:rPr>
        <w:t>Σ</w:t>
      </w:r>
      <w:r>
        <w:rPr>
          <w:rFonts w:asciiTheme="majorHAnsi" w:hAnsiTheme="majorHAnsi"/>
        </w:rPr>
        <w:t xml:space="preserve"> SIZE. </w:t>
      </w:r>
    </w:p>
    <w:p w14:paraId="07E8DB50" w14:textId="50C51A2A" w:rsidR="00F72AFE" w:rsidRPr="00F72AFE" w:rsidRDefault="00F72AFE" w:rsidP="00F72AFE">
      <w:pPr>
        <w:ind w:left="720"/>
        <w:rPr>
          <w:rFonts w:asciiTheme="majorHAnsi" w:hAnsiTheme="majorHAnsi"/>
        </w:rPr>
      </w:pPr>
      <w:r w:rsidRPr="00727469">
        <w:rPr>
          <w:rFonts w:asciiTheme="majorHAnsi" w:hAnsiTheme="majorHAnsi"/>
        </w:rPr>
        <w:t>In this visualization you can see that people in California is more inclined to change phone carrier than in other states.</w:t>
      </w:r>
    </w:p>
    <w:p w14:paraId="3FF77FF5" w14:textId="48F1DD21" w:rsidR="008921D3" w:rsidRDefault="00401C75" w:rsidP="00F72AFE">
      <w:pPr>
        <w:tabs>
          <w:tab w:val="left" w:pos="7764"/>
        </w:tabs>
      </w:pPr>
      <w:r>
        <w:rPr>
          <w:noProof/>
        </w:rPr>
        <w:lastRenderedPageBreak/>
        <w:drawing>
          <wp:inline distT="0" distB="0" distL="0" distR="0" wp14:anchorId="6C18788B" wp14:editId="6C35B85A">
            <wp:extent cx="5044860" cy="2768600"/>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9347" cy="2771063"/>
                    </a:xfrm>
                    <a:prstGeom prst="rect">
                      <a:avLst/>
                    </a:prstGeom>
                  </pic:spPr>
                </pic:pic>
              </a:graphicData>
            </a:graphic>
          </wp:inline>
        </w:drawing>
      </w:r>
    </w:p>
    <w:p w14:paraId="0483A853" w14:textId="77777777" w:rsidR="00F72AFE" w:rsidRPr="00FF57B6" w:rsidRDefault="00F72AFE" w:rsidP="00F72AFE">
      <w:pPr>
        <w:pStyle w:val="ListParagraph"/>
        <w:numPr>
          <w:ilvl w:val="0"/>
          <w:numId w:val="55"/>
        </w:numPr>
        <w:rPr>
          <w:rFonts w:asciiTheme="majorHAnsi" w:hAnsiTheme="majorHAnsi"/>
        </w:rPr>
      </w:pPr>
      <w:r w:rsidRPr="00FF57B6">
        <w:rPr>
          <w:rFonts w:asciiTheme="majorHAnsi" w:hAnsiTheme="majorHAnsi"/>
        </w:rPr>
        <w:t>Create the Account Longevity and Location Analysis report:</w:t>
      </w:r>
    </w:p>
    <w:p w14:paraId="49DD1C44" w14:textId="77777777" w:rsidR="00F72AFE" w:rsidRDefault="00F72AFE" w:rsidP="00F72AFE">
      <w:pPr>
        <w:pStyle w:val="ListParagraph"/>
        <w:numPr>
          <w:ilvl w:val="0"/>
          <w:numId w:val="15"/>
        </w:numPr>
        <w:rPr>
          <w:rFonts w:asciiTheme="majorHAnsi" w:hAnsiTheme="majorHAnsi"/>
        </w:rPr>
      </w:pPr>
      <w:r>
        <w:rPr>
          <w:rFonts w:asciiTheme="majorHAnsi" w:hAnsiTheme="majorHAnsi"/>
        </w:rPr>
        <w:t xml:space="preserve">Insert a new Power View report and title it </w:t>
      </w:r>
      <w:r w:rsidRPr="00B74F6F">
        <w:rPr>
          <w:rFonts w:asciiTheme="majorHAnsi" w:hAnsiTheme="majorHAnsi"/>
          <w:b/>
        </w:rPr>
        <w:t>Account Longevity and Location Analysis</w:t>
      </w:r>
      <w:r>
        <w:rPr>
          <w:rFonts w:asciiTheme="majorHAnsi" w:hAnsiTheme="majorHAnsi"/>
        </w:rPr>
        <w:t>.</w:t>
      </w:r>
    </w:p>
    <w:p w14:paraId="42924BAC" w14:textId="77777777" w:rsidR="00F72AFE" w:rsidRPr="00887449" w:rsidRDefault="00F72AFE" w:rsidP="00F72AFE">
      <w:pPr>
        <w:pStyle w:val="ListParagraph"/>
        <w:numPr>
          <w:ilvl w:val="0"/>
          <w:numId w:val="15"/>
        </w:numPr>
        <w:rPr>
          <w:rFonts w:asciiTheme="majorHAnsi" w:hAnsiTheme="majorHAnsi"/>
        </w:rPr>
      </w:pPr>
      <w:r w:rsidRPr="00255F73">
        <w:rPr>
          <w:rFonts w:asciiTheme="majorHAnsi" w:hAnsiTheme="majorHAnsi"/>
        </w:rPr>
        <w:t xml:space="preserve">From </w:t>
      </w:r>
      <w:r w:rsidRPr="00887449">
        <w:rPr>
          <w:rFonts w:asciiTheme="majorHAnsi" w:hAnsiTheme="majorHAnsi"/>
          <w:b/>
        </w:rPr>
        <w:t>Power View Fields</w:t>
      </w:r>
      <w:r w:rsidRPr="00255F73">
        <w:rPr>
          <w:rFonts w:asciiTheme="majorHAnsi" w:hAnsiTheme="majorHAnsi"/>
        </w:rPr>
        <w:t xml:space="preserve"> </w:t>
      </w:r>
      <w:r w:rsidRPr="00887449">
        <w:rPr>
          <w:rFonts w:asciiTheme="majorHAnsi" w:hAnsiTheme="majorHAnsi"/>
        </w:rPr>
        <w:t>select</w:t>
      </w:r>
      <w:r w:rsidRPr="00255F73">
        <w:rPr>
          <w:rFonts w:asciiTheme="majorHAnsi" w:hAnsiTheme="majorHAnsi"/>
        </w:rPr>
        <w:t xml:space="preserve"> the following fields: </w:t>
      </w:r>
      <w:r>
        <w:rPr>
          <w:rFonts w:asciiTheme="majorHAnsi" w:hAnsiTheme="majorHAnsi"/>
          <w:b/>
        </w:rPr>
        <w:t xml:space="preserve">State </w:t>
      </w:r>
      <w:r w:rsidRPr="00887449">
        <w:rPr>
          <w:rFonts w:asciiTheme="majorHAnsi" w:hAnsiTheme="majorHAnsi"/>
        </w:rPr>
        <w:t>and</w:t>
      </w:r>
      <w:r>
        <w:rPr>
          <w:rFonts w:asciiTheme="majorHAnsi" w:hAnsiTheme="majorHAnsi"/>
          <w:b/>
        </w:rPr>
        <w:t xml:space="preserve"> Percent of People Leaving.</w:t>
      </w:r>
    </w:p>
    <w:p w14:paraId="016DDFB4" w14:textId="77777777" w:rsidR="00F72AFE" w:rsidRDefault="00F72AFE" w:rsidP="00F72AFE">
      <w:pPr>
        <w:pStyle w:val="ListParagraph"/>
        <w:numPr>
          <w:ilvl w:val="0"/>
          <w:numId w:val="15"/>
        </w:numPr>
        <w:rPr>
          <w:rFonts w:asciiTheme="majorHAnsi" w:hAnsiTheme="majorHAnsi"/>
        </w:rPr>
      </w:pPr>
      <w:r>
        <w:rPr>
          <w:rFonts w:asciiTheme="majorHAnsi" w:hAnsiTheme="majorHAnsi"/>
        </w:rPr>
        <w:t xml:space="preserve">Switch the visualization to Map and change its size to use half of the screen. </w:t>
      </w:r>
    </w:p>
    <w:p w14:paraId="6F2BA42D" w14:textId="77777777" w:rsidR="00F72AFE" w:rsidRPr="00B74F6F" w:rsidRDefault="00F72AFE" w:rsidP="00F72AFE">
      <w:pPr>
        <w:pStyle w:val="ListParagraph"/>
        <w:numPr>
          <w:ilvl w:val="0"/>
          <w:numId w:val="15"/>
        </w:numPr>
        <w:rPr>
          <w:rFonts w:asciiTheme="majorHAnsi" w:hAnsiTheme="majorHAnsi"/>
        </w:rPr>
      </w:pPr>
      <w:r>
        <w:rPr>
          <w:rFonts w:asciiTheme="majorHAnsi" w:hAnsiTheme="majorHAnsi"/>
        </w:rPr>
        <w:t>Click on the blank part of your report and then, f</w:t>
      </w:r>
      <w:r w:rsidRPr="00255F73">
        <w:rPr>
          <w:rFonts w:asciiTheme="majorHAnsi" w:hAnsiTheme="majorHAnsi"/>
        </w:rPr>
        <w:t xml:space="preserve">rom </w:t>
      </w:r>
      <w:r w:rsidRPr="00887449">
        <w:rPr>
          <w:rFonts w:asciiTheme="majorHAnsi" w:hAnsiTheme="majorHAnsi"/>
          <w:b/>
        </w:rPr>
        <w:t>Power View Fields</w:t>
      </w:r>
      <w:r w:rsidRPr="00255F73">
        <w:rPr>
          <w:rFonts w:asciiTheme="majorHAnsi" w:hAnsiTheme="majorHAnsi"/>
        </w:rPr>
        <w:t xml:space="preserve"> </w:t>
      </w:r>
      <w:r w:rsidRPr="00887449">
        <w:rPr>
          <w:rFonts w:asciiTheme="majorHAnsi" w:hAnsiTheme="majorHAnsi"/>
        </w:rPr>
        <w:t>select</w:t>
      </w:r>
      <w:r w:rsidRPr="00255F73">
        <w:rPr>
          <w:rFonts w:asciiTheme="majorHAnsi" w:hAnsiTheme="majorHAnsi"/>
        </w:rPr>
        <w:t xml:space="preserve"> the following fields: </w:t>
      </w:r>
      <w:r>
        <w:rPr>
          <w:rFonts w:asciiTheme="majorHAnsi" w:hAnsiTheme="majorHAnsi"/>
          <w:b/>
        </w:rPr>
        <w:t xml:space="preserve">Account Longevity </w:t>
      </w:r>
      <w:r w:rsidRPr="00887449">
        <w:rPr>
          <w:rFonts w:asciiTheme="majorHAnsi" w:hAnsiTheme="majorHAnsi"/>
        </w:rPr>
        <w:t>and</w:t>
      </w:r>
      <w:r>
        <w:rPr>
          <w:rFonts w:asciiTheme="majorHAnsi" w:hAnsiTheme="majorHAnsi"/>
          <w:b/>
        </w:rPr>
        <w:t xml:space="preserve"> Percent of People Leaving.</w:t>
      </w:r>
    </w:p>
    <w:p w14:paraId="78463D7E" w14:textId="77777777" w:rsidR="00F72AFE" w:rsidRDefault="00F72AFE" w:rsidP="00F72AFE">
      <w:pPr>
        <w:pStyle w:val="ListParagraph"/>
        <w:numPr>
          <w:ilvl w:val="0"/>
          <w:numId w:val="15"/>
        </w:numPr>
        <w:rPr>
          <w:rFonts w:asciiTheme="majorHAnsi" w:hAnsiTheme="majorHAnsi"/>
        </w:rPr>
      </w:pPr>
      <w:r>
        <w:rPr>
          <w:rFonts w:asciiTheme="majorHAnsi" w:hAnsiTheme="majorHAnsi"/>
        </w:rPr>
        <w:t>Switch the visualization to Stacked Bar Chart and change its size to use the reaming half of the screen.</w:t>
      </w:r>
    </w:p>
    <w:p w14:paraId="35D4E657" w14:textId="39E6DDFC" w:rsidR="00FF57B6" w:rsidRPr="00F72AFE" w:rsidRDefault="00F72AFE" w:rsidP="00F72AFE">
      <w:pPr>
        <w:pStyle w:val="ListParagraph"/>
        <w:numPr>
          <w:ilvl w:val="0"/>
          <w:numId w:val="15"/>
        </w:numPr>
        <w:rPr>
          <w:rFonts w:asciiTheme="majorHAnsi" w:hAnsiTheme="majorHAnsi"/>
        </w:rPr>
      </w:pPr>
      <w:r w:rsidRPr="00570301">
        <w:rPr>
          <w:rFonts w:asciiTheme="majorHAnsi" w:hAnsiTheme="majorHAnsi"/>
        </w:rPr>
        <w:t>Select different Account Longevity periods and note the effect it has on the map. You can also try selecting different states and see the effect on the account longevity.</w:t>
      </w:r>
    </w:p>
    <w:p w14:paraId="587BD0F1" w14:textId="10746E93" w:rsidR="00BB5AB3" w:rsidRDefault="00FC18B8" w:rsidP="00B2108F">
      <w:pPr>
        <w:tabs>
          <w:tab w:val="left" w:pos="7764"/>
        </w:tabs>
      </w:pPr>
      <w:r>
        <w:rPr>
          <w:noProof/>
        </w:rPr>
        <w:drawing>
          <wp:inline distT="0" distB="0" distL="0" distR="0" wp14:anchorId="6C43A47E" wp14:editId="15E7CEDB">
            <wp:extent cx="5022530" cy="2827964"/>
            <wp:effectExtent l="0" t="0" r="698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5296" cy="2835152"/>
                    </a:xfrm>
                    <a:prstGeom prst="rect">
                      <a:avLst/>
                    </a:prstGeom>
                  </pic:spPr>
                </pic:pic>
              </a:graphicData>
            </a:graphic>
          </wp:inline>
        </w:drawing>
      </w:r>
    </w:p>
    <w:p w14:paraId="57B538FF" w14:textId="77777777" w:rsidR="00F72AFE" w:rsidRDefault="00F72AFE" w:rsidP="00F72AFE">
      <w:pPr>
        <w:pStyle w:val="ListParagraph"/>
        <w:numPr>
          <w:ilvl w:val="0"/>
          <w:numId w:val="52"/>
        </w:numPr>
        <w:rPr>
          <w:rFonts w:asciiTheme="majorHAnsi" w:hAnsiTheme="majorHAnsi"/>
        </w:rPr>
      </w:pPr>
      <w:r w:rsidRPr="000C39E5">
        <w:rPr>
          <w:rFonts w:asciiTheme="majorHAnsi" w:hAnsiTheme="majorHAnsi"/>
        </w:rPr>
        <w:t>Create the Account Details Analysis report:</w:t>
      </w:r>
    </w:p>
    <w:p w14:paraId="5E587F07" w14:textId="77777777" w:rsidR="00F72AFE" w:rsidRDefault="00F72AFE" w:rsidP="00F72AFE">
      <w:pPr>
        <w:pStyle w:val="ListParagraph"/>
        <w:numPr>
          <w:ilvl w:val="1"/>
          <w:numId w:val="52"/>
        </w:numPr>
        <w:rPr>
          <w:rFonts w:asciiTheme="majorHAnsi" w:hAnsiTheme="majorHAnsi"/>
        </w:rPr>
      </w:pPr>
      <w:r w:rsidRPr="000C39E5">
        <w:rPr>
          <w:rFonts w:asciiTheme="majorHAnsi" w:hAnsiTheme="majorHAnsi"/>
        </w:rPr>
        <w:t xml:space="preserve">Insert a new Power View report and title it </w:t>
      </w:r>
      <w:r w:rsidRPr="000C39E5">
        <w:rPr>
          <w:rFonts w:asciiTheme="majorHAnsi" w:hAnsiTheme="majorHAnsi"/>
          <w:b/>
        </w:rPr>
        <w:t>Account Details Analysis</w:t>
      </w:r>
      <w:r w:rsidRPr="000C39E5">
        <w:rPr>
          <w:rFonts w:asciiTheme="majorHAnsi" w:hAnsiTheme="majorHAnsi"/>
        </w:rPr>
        <w:t>.</w:t>
      </w:r>
    </w:p>
    <w:p w14:paraId="040E1B12" w14:textId="77777777" w:rsidR="00F72AFE" w:rsidRDefault="00F72AFE" w:rsidP="00F72AFE">
      <w:pPr>
        <w:pStyle w:val="ListParagraph"/>
        <w:numPr>
          <w:ilvl w:val="1"/>
          <w:numId w:val="52"/>
        </w:numPr>
        <w:rPr>
          <w:rFonts w:asciiTheme="majorHAnsi" w:hAnsiTheme="majorHAnsi"/>
        </w:rPr>
      </w:pPr>
      <w:r w:rsidRPr="000C39E5">
        <w:rPr>
          <w:rFonts w:asciiTheme="majorHAnsi" w:hAnsiTheme="majorHAnsi"/>
        </w:rPr>
        <w:t xml:space="preserve">From </w:t>
      </w:r>
      <w:r w:rsidRPr="000C39E5">
        <w:rPr>
          <w:rFonts w:asciiTheme="majorHAnsi" w:hAnsiTheme="majorHAnsi"/>
          <w:b/>
        </w:rPr>
        <w:t>Power View Fields</w:t>
      </w:r>
      <w:r w:rsidRPr="000C39E5">
        <w:rPr>
          <w:rFonts w:asciiTheme="majorHAnsi" w:hAnsiTheme="majorHAnsi"/>
        </w:rPr>
        <w:t xml:space="preserve"> select the following fields: </w:t>
      </w:r>
      <w:r w:rsidRPr="000C39E5">
        <w:rPr>
          <w:rFonts w:asciiTheme="majorHAnsi" w:hAnsiTheme="majorHAnsi"/>
          <w:b/>
        </w:rPr>
        <w:t xml:space="preserve">Account Longevity </w:t>
      </w:r>
      <w:r w:rsidRPr="000C39E5">
        <w:rPr>
          <w:rFonts w:asciiTheme="majorHAnsi" w:hAnsiTheme="majorHAnsi"/>
        </w:rPr>
        <w:t>and</w:t>
      </w:r>
      <w:r w:rsidRPr="000C39E5">
        <w:rPr>
          <w:rFonts w:asciiTheme="majorHAnsi" w:hAnsiTheme="majorHAnsi"/>
          <w:b/>
        </w:rPr>
        <w:t xml:space="preserve"> Percent of People Leaving.</w:t>
      </w:r>
      <w:r w:rsidRPr="000C39E5">
        <w:rPr>
          <w:rFonts w:asciiTheme="majorHAnsi" w:hAnsiTheme="majorHAnsi"/>
        </w:rPr>
        <w:t xml:space="preserve">Switch the visualization to Stacked Bar Chart and change its size to use the top half of the screen. </w:t>
      </w:r>
    </w:p>
    <w:p w14:paraId="2C3127C1" w14:textId="77777777" w:rsidR="00F72AFE" w:rsidRDefault="00F72AFE" w:rsidP="00F72AFE">
      <w:pPr>
        <w:pStyle w:val="ListParagraph"/>
        <w:numPr>
          <w:ilvl w:val="1"/>
          <w:numId w:val="52"/>
        </w:numPr>
        <w:rPr>
          <w:rFonts w:asciiTheme="majorHAnsi" w:hAnsiTheme="majorHAnsi"/>
        </w:rPr>
      </w:pPr>
      <w:r w:rsidRPr="000C39E5">
        <w:rPr>
          <w:rFonts w:asciiTheme="majorHAnsi" w:hAnsiTheme="majorHAnsi"/>
        </w:rPr>
        <w:t xml:space="preserve">Click on the blank part of your report and then, from </w:t>
      </w:r>
      <w:r w:rsidRPr="000C39E5">
        <w:rPr>
          <w:rFonts w:asciiTheme="majorHAnsi" w:hAnsiTheme="majorHAnsi"/>
          <w:b/>
        </w:rPr>
        <w:t>Power View Fields</w:t>
      </w:r>
      <w:r w:rsidRPr="000C39E5">
        <w:rPr>
          <w:rFonts w:asciiTheme="majorHAnsi" w:hAnsiTheme="majorHAnsi"/>
        </w:rPr>
        <w:t xml:space="preserve"> select the following fields: </w:t>
      </w:r>
      <w:r w:rsidRPr="000C39E5">
        <w:rPr>
          <w:rFonts w:asciiTheme="majorHAnsi" w:hAnsiTheme="majorHAnsi"/>
          <w:b/>
        </w:rPr>
        <w:t xml:space="preserve">Total Minutes </w:t>
      </w:r>
      <w:r w:rsidRPr="000C39E5">
        <w:rPr>
          <w:rFonts w:asciiTheme="majorHAnsi" w:hAnsiTheme="majorHAnsi"/>
        </w:rPr>
        <w:t>and</w:t>
      </w:r>
      <w:r w:rsidRPr="000C39E5">
        <w:rPr>
          <w:rFonts w:asciiTheme="majorHAnsi" w:hAnsiTheme="majorHAnsi"/>
          <w:b/>
        </w:rPr>
        <w:t xml:space="preserve"> Percent of People Leaving.</w:t>
      </w:r>
    </w:p>
    <w:p w14:paraId="74CEE303" w14:textId="77777777" w:rsidR="00F72AFE" w:rsidRDefault="00F72AFE" w:rsidP="00F72AFE">
      <w:pPr>
        <w:pStyle w:val="ListParagraph"/>
        <w:numPr>
          <w:ilvl w:val="1"/>
          <w:numId w:val="52"/>
        </w:numPr>
        <w:rPr>
          <w:rFonts w:asciiTheme="majorHAnsi" w:hAnsiTheme="majorHAnsi"/>
        </w:rPr>
      </w:pPr>
      <w:r w:rsidRPr="00C12440">
        <w:rPr>
          <w:rFonts w:asciiTheme="majorHAnsi" w:hAnsiTheme="majorHAnsi"/>
        </w:rPr>
        <w:t>Switch the visualization to Clustered Column Chart and change its size to use the reaming top half of the screen.</w:t>
      </w:r>
    </w:p>
    <w:p w14:paraId="3FE7EA5E" w14:textId="77777777" w:rsidR="00F72AFE" w:rsidRPr="00C12440" w:rsidRDefault="00F72AFE" w:rsidP="00F72AFE">
      <w:pPr>
        <w:pStyle w:val="ListParagraph"/>
        <w:numPr>
          <w:ilvl w:val="1"/>
          <w:numId w:val="52"/>
        </w:numPr>
        <w:rPr>
          <w:rFonts w:asciiTheme="majorHAnsi" w:hAnsiTheme="majorHAnsi"/>
        </w:rPr>
      </w:pPr>
      <w:r w:rsidRPr="00C12440">
        <w:rPr>
          <w:rFonts w:asciiTheme="majorHAnsi" w:hAnsiTheme="majorHAnsi"/>
        </w:rPr>
        <w:lastRenderedPageBreak/>
        <w:t xml:space="preserve">Click on the blank part of your report and then, from </w:t>
      </w:r>
      <w:r w:rsidRPr="00C12440">
        <w:rPr>
          <w:rFonts w:asciiTheme="majorHAnsi" w:hAnsiTheme="majorHAnsi"/>
          <w:b/>
        </w:rPr>
        <w:t>Power View Fields</w:t>
      </w:r>
      <w:r w:rsidRPr="00C12440">
        <w:rPr>
          <w:rFonts w:asciiTheme="majorHAnsi" w:hAnsiTheme="majorHAnsi"/>
        </w:rPr>
        <w:t xml:space="preserve"> select the following fields: </w:t>
      </w:r>
      <w:r w:rsidRPr="00C12440">
        <w:rPr>
          <w:rFonts w:asciiTheme="majorHAnsi" w:hAnsiTheme="majorHAnsi"/>
          <w:b/>
        </w:rPr>
        <w:t xml:space="preserve">IntI_Plan </w:t>
      </w:r>
      <w:r w:rsidRPr="00C12440">
        <w:rPr>
          <w:rFonts w:asciiTheme="majorHAnsi" w:hAnsiTheme="majorHAnsi"/>
        </w:rPr>
        <w:t>and</w:t>
      </w:r>
      <w:r w:rsidRPr="00C12440">
        <w:rPr>
          <w:rFonts w:asciiTheme="majorHAnsi" w:hAnsiTheme="majorHAnsi"/>
          <w:b/>
        </w:rPr>
        <w:t xml:space="preserve"> Percent of People Leaving.</w:t>
      </w:r>
    </w:p>
    <w:p w14:paraId="3F16F0CA" w14:textId="77777777" w:rsidR="00F72AFE" w:rsidRPr="00C12440" w:rsidRDefault="00F72AFE" w:rsidP="00F72AFE">
      <w:pPr>
        <w:pStyle w:val="ListParagraph"/>
        <w:numPr>
          <w:ilvl w:val="1"/>
          <w:numId w:val="52"/>
        </w:numPr>
        <w:rPr>
          <w:rFonts w:asciiTheme="majorHAnsi" w:hAnsiTheme="majorHAnsi"/>
        </w:rPr>
      </w:pPr>
      <w:r w:rsidRPr="00C12440">
        <w:rPr>
          <w:rFonts w:asciiTheme="majorHAnsi" w:hAnsiTheme="majorHAnsi"/>
        </w:rPr>
        <w:t>Switch the visualization to Stacked Bar Chart and change its size to use the bottom half of the screen.</w:t>
      </w:r>
    </w:p>
    <w:p w14:paraId="7653F94E" w14:textId="4EE04D47" w:rsidR="00C12440" w:rsidRPr="00F72AFE" w:rsidRDefault="00F72AFE" w:rsidP="00F72AFE">
      <w:pPr>
        <w:ind w:left="720"/>
        <w:rPr>
          <w:rFonts w:asciiTheme="majorHAnsi" w:hAnsiTheme="majorHAnsi"/>
        </w:rPr>
      </w:pPr>
      <w:r>
        <w:rPr>
          <w:rFonts w:asciiTheme="majorHAnsi" w:hAnsiTheme="majorHAnsi"/>
        </w:rPr>
        <w:t>Note how the possession of the International Plans and use of minutes affect the inclination of people to leave the phone carrier.</w:t>
      </w:r>
    </w:p>
    <w:p w14:paraId="56CE9F42" w14:textId="7ECF6B4A" w:rsidR="00794728" w:rsidRDefault="005A278E" w:rsidP="00F72AFE">
      <w:pPr>
        <w:tabs>
          <w:tab w:val="left" w:pos="7764"/>
        </w:tabs>
      </w:pPr>
      <w:r>
        <w:rPr>
          <w:noProof/>
        </w:rPr>
        <w:drawing>
          <wp:inline distT="0" distB="0" distL="0" distR="0" wp14:anchorId="36F0E037" wp14:editId="0A476FDD">
            <wp:extent cx="5057884" cy="2838971"/>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72451" cy="2847148"/>
                    </a:xfrm>
                    <a:prstGeom prst="rect">
                      <a:avLst/>
                    </a:prstGeom>
                  </pic:spPr>
                </pic:pic>
              </a:graphicData>
            </a:graphic>
          </wp:inline>
        </w:drawing>
      </w:r>
    </w:p>
    <w:p w14:paraId="471DC405" w14:textId="14BF89EC" w:rsidR="00C12440" w:rsidRPr="00F72AFE" w:rsidRDefault="00F72AFE" w:rsidP="00F72AFE">
      <w:pPr>
        <w:pStyle w:val="ListParagraph"/>
        <w:numPr>
          <w:ilvl w:val="0"/>
          <w:numId w:val="52"/>
        </w:numPr>
        <w:rPr>
          <w:rFonts w:asciiTheme="majorHAnsi" w:hAnsiTheme="majorHAnsi"/>
        </w:rPr>
      </w:pPr>
      <w:r w:rsidRPr="00F72AFE">
        <w:rPr>
          <w:rFonts w:asciiTheme="majorHAnsi" w:hAnsiTheme="majorHAnsi"/>
        </w:rPr>
        <w:t>As</w:t>
      </w:r>
      <w:r>
        <w:rPr>
          <w:rFonts w:asciiTheme="majorHAnsi" w:hAnsiTheme="majorHAnsi"/>
        </w:rPr>
        <w:t xml:space="preserve"> a next step, if you have an O365 account, you can publish your Power View visualizations to a Power BI dashboard by uploading your workbook created above to PowerBI. Alternatively, you can connect to the Azure SQL database from Power BI and prepare your dashboard directly using the ChurnScores table in Churn database.</w:t>
      </w:r>
    </w:p>
    <w:p w14:paraId="6F7F8CAC" w14:textId="0011D4CF" w:rsidR="00FA0C8C" w:rsidRDefault="003C137B" w:rsidP="00F72AFE">
      <w:pPr>
        <w:tabs>
          <w:tab w:val="left" w:pos="7764"/>
        </w:tabs>
      </w:pPr>
      <w:r>
        <w:rPr>
          <w:noProof/>
        </w:rPr>
        <w:drawing>
          <wp:inline distT="0" distB="0" distL="0" distR="0" wp14:anchorId="0AE470A2" wp14:editId="680EA796">
            <wp:extent cx="5014197" cy="238035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3296" cy="2384670"/>
                    </a:xfrm>
                    <a:prstGeom prst="rect">
                      <a:avLst/>
                    </a:prstGeom>
                  </pic:spPr>
                </pic:pic>
              </a:graphicData>
            </a:graphic>
          </wp:inline>
        </w:drawing>
      </w:r>
    </w:p>
    <w:p w14:paraId="79E868F8" w14:textId="4AA12670" w:rsidR="00FA0C8C" w:rsidRDefault="00CB5116" w:rsidP="00CB5116">
      <w:pPr>
        <w:pStyle w:val="Heading1"/>
      </w:pPr>
      <w:bookmarkStart w:id="15" w:name="_Toc425160002"/>
      <w:r>
        <w:t>Optional: Clustering</w:t>
      </w:r>
      <w:bookmarkEnd w:id="15"/>
    </w:p>
    <w:p w14:paraId="61412F24" w14:textId="77777777" w:rsidR="00C046AB" w:rsidRDefault="00C046AB" w:rsidP="00C046AB">
      <w:pPr>
        <w:rPr>
          <w:rFonts w:asciiTheme="majorHAnsi" w:hAnsiTheme="majorHAnsi"/>
        </w:rPr>
      </w:pPr>
      <w:r w:rsidRPr="00627F5F">
        <w:rPr>
          <w:rFonts w:asciiTheme="majorHAnsi" w:hAnsiTheme="majorHAnsi"/>
        </w:rPr>
        <w:t>In</w:t>
      </w:r>
      <w:r>
        <w:rPr>
          <w:rFonts w:asciiTheme="majorHAnsi" w:hAnsiTheme="majorHAnsi"/>
        </w:rPr>
        <w:t xml:space="preserve"> this section, you will create a new series of experiments by clustering the Customer Churn data set. Clustering is an unsupervised learning technique that doesn’t require labels in the data in order to apply the algorithm. In the Customer Churn data set, labels are supplied, but we are going to ignore those labels for our current purposes.</w:t>
      </w:r>
    </w:p>
    <w:p w14:paraId="1CBA5598" w14:textId="77777777" w:rsidR="00C046AB" w:rsidRDefault="00C046AB" w:rsidP="00C046AB">
      <w:pPr>
        <w:rPr>
          <w:rFonts w:asciiTheme="majorHAnsi" w:hAnsiTheme="majorHAnsi"/>
        </w:rPr>
      </w:pPr>
      <w:r>
        <w:rPr>
          <w:rFonts w:asciiTheme="majorHAnsi" w:hAnsiTheme="majorHAnsi"/>
        </w:rPr>
        <w:t xml:space="preserve">The clustering algorithm you will use is called k-means, where k refers to the number of clusters you would like to have. In k-means, each sample in the data set is mapped into an n-dimensional feature space (where n is the number of columns, or features, you are asking the algorithm to consider). Depending on the specific implementation of the algorithm, k initial centroids, or center points of the clusters are established and then an iterative process begins. In each iteration of the </w:t>
      </w:r>
      <w:r>
        <w:rPr>
          <w:rFonts w:asciiTheme="majorHAnsi" w:hAnsiTheme="majorHAnsi"/>
        </w:rPr>
        <w:lastRenderedPageBreak/>
        <w:t>process, the centroids are moved so that they are closer (using a distance formula such as Euclidean distance) to the center of a group of n / k nearest points. The iterations continue until either a static state is reached or the maximum number of iterations is reached.</w:t>
      </w:r>
    </w:p>
    <w:p w14:paraId="33725B2C" w14:textId="77777777" w:rsidR="00C046AB" w:rsidRDefault="00C046AB" w:rsidP="00C046AB">
      <w:pPr>
        <w:rPr>
          <w:b/>
          <w:color w:val="0070C0"/>
        </w:rPr>
      </w:pPr>
      <w:r w:rsidRPr="00390F92">
        <w:rPr>
          <w:b/>
          <w:color w:val="0070C0"/>
        </w:rPr>
        <w:t>Key Points</w:t>
      </w:r>
    </w:p>
    <w:p w14:paraId="45206E3E" w14:textId="77777777" w:rsidR="00C046AB" w:rsidRDefault="00C046AB" w:rsidP="00C046AB">
      <w:pPr>
        <w:pStyle w:val="ListParagraph"/>
        <w:numPr>
          <w:ilvl w:val="0"/>
          <w:numId w:val="10"/>
        </w:numPr>
        <w:rPr>
          <w:rFonts w:asciiTheme="majorHAnsi" w:hAnsiTheme="majorHAnsi"/>
        </w:rPr>
      </w:pPr>
      <w:r w:rsidRPr="00485254">
        <w:rPr>
          <w:rFonts w:asciiTheme="majorHAnsi" w:hAnsiTheme="majorHAnsi"/>
        </w:rPr>
        <w:t xml:space="preserve">The </w:t>
      </w:r>
      <w:r>
        <w:rPr>
          <w:rFonts w:asciiTheme="majorHAnsi" w:hAnsiTheme="majorHAnsi"/>
        </w:rPr>
        <w:t>k-Means clustering algorithm classifies unlabeled data.</w:t>
      </w:r>
    </w:p>
    <w:p w14:paraId="08321067" w14:textId="77777777" w:rsidR="00C046AB" w:rsidRPr="00485254" w:rsidRDefault="00C046AB" w:rsidP="00C046AB">
      <w:pPr>
        <w:pStyle w:val="ListParagraph"/>
        <w:numPr>
          <w:ilvl w:val="0"/>
          <w:numId w:val="10"/>
        </w:numPr>
        <w:rPr>
          <w:rFonts w:asciiTheme="majorHAnsi" w:hAnsiTheme="majorHAnsi"/>
        </w:rPr>
      </w:pPr>
      <w:r>
        <w:rPr>
          <w:rFonts w:asciiTheme="majorHAnsi" w:hAnsiTheme="majorHAnsi"/>
        </w:rPr>
        <w:t>Be careful to only include significant columns (features) in your clustering model and exclude highly-correlated features. This way, redundant, highly-correlated features will not skew your model.</w:t>
      </w:r>
    </w:p>
    <w:p w14:paraId="03ABE4A9" w14:textId="77777777" w:rsidR="00C046AB" w:rsidRDefault="00C046AB" w:rsidP="00C046AB">
      <w:pPr>
        <w:rPr>
          <w:b/>
          <w:color w:val="0070C0"/>
        </w:rPr>
      </w:pPr>
      <w:r>
        <w:rPr>
          <w:b/>
          <w:color w:val="0070C0"/>
        </w:rPr>
        <w:t>Step-by-step</w:t>
      </w:r>
    </w:p>
    <w:p w14:paraId="746FE56F" w14:textId="77777777" w:rsidR="00C046AB" w:rsidRDefault="00C046AB" w:rsidP="00C046AB">
      <w:pPr>
        <w:rPr>
          <w:rFonts w:asciiTheme="majorHAnsi" w:hAnsiTheme="majorHAnsi"/>
        </w:rPr>
      </w:pPr>
      <w:r>
        <w:rPr>
          <w:rFonts w:asciiTheme="majorHAnsi" w:hAnsiTheme="majorHAnsi"/>
        </w:rPr>
        <w:t>This step takes about 15</w:t>
      </w:r>
      <w:r w:rsidRPr="00485254">
        <w:rPr>
          <w:rFonts w:asciiTheme="majorHAnsi" w:hAnsiTheme="majorHAnsi"/>
        </w:rPr>
        <w:t xml:space="preserve"> </w:t>
      </w:r>
      <w:r>
        <w:rPr>
          <w:rFonts w:asciiTheme="majorHAnsi" w:hAnsiTheme="majorHAnsi"/>
        </w:rPr>
        <w:t>minutes to complete.</w:t>
      </w:r>
    </w:p>
    <w:p w14:paraId="03C1BC74" w14:textId="77777777" w:rsidR="00C046AB" w:rsidRPr="006131DB" w:rsidRDefault="00C046AB" w:rsidP="00C046AB">
      <w:pPr>
        <w:pStyle w:val="ListParagraph"/>
        <w:numPr>
          <w:ilvl w:val="0"/>
          <w:numId w:val="11"/>
        </w:numPr>
        <w:rPr>
          <w:rFonts w:asciiTheme="majorHAnsi" w:hAnsiTheme="majorHAnsi"/>
        </w:rPr>
      </w:pPr>
      <w:r w:rsidRPr="006131DB">
        <w:rPr>
          <w:rFonts w:asciiTheme="majorHAnsi" w:hAnsiTheme="majorHAnsi"/>
        </w:rPr>
        <w:t xml:space="preserve">From literally anywhere in Azure ML Studio, create a new experiment, by clicking on the </w:t>
      </w:r>
      <w:r w:rsidRPr="006131DB">
        <w:rPr>
          <w:rFonts w:asciiTheme="majorHAnsi" w:hAnsiTheme="majorHAnsi"/>
          <w:b/>
        </w:rPr>
        <w:t>+ NEW</w:t>
      </w:r>
      <w:r w:rsidRPr="006131DB">
        <w:rPr>
          <w:rFonts w:asciiTheme="majorHAnsi" w:hAnsiTheme="majorHAnsi"/>
        </w:rPr>
        <w:t xml:space="preserve"> button in the lower left corner of the window and then click on </w:t>
      </w:r>
      <w:r>
        <w:rPr>
          <w:rFonts w:asciiTheme="majorHAnsi" w:hAnsiTheme="majorHAnsi"/>
          <w:b/>
        </w:rPr>
        <w:t xml:space="preserve">Blank Experiment </w:t>
      </w:r>
      <w:r>
        <w:rPr>
          <w:rFonts w:asciiTheme="majorHAnsi" w:hAnsiTheme="majorHAnsi"/>
        </w:rPr>
        <w:t>box</w:t>
      </w:r>
      <w:r w:rsidRPr="006131DB">
        <w:rPr>
          <w:rFonts w:asciiTheme="majorHAnsi" w:hAnsiTheme="majorHAnsi"/>
        </w:rPr>
        <w:t>.</w:t>
      </w:r>
    </w:p>
    <w:p w14:paraId="3A675B9F" w14:textId="77777777" w:rsidR="00C046AB" w:rsidRDefault="00C046AB" w:rsidP="00C046AB">
      <w:pPr>
        <w:pStyle w:val="ListParagraph"/>
        <w:numPr>
          <w:ilvl w:val="0"/>
          <w:numId w:val="11"/>
        </w:numPr>
        <w:rPr>
          <w:rFonts w:asciiTheme="majorHAnsi" w:hAnsiTheme="majorHAnsi"/>
        </w:rPr>
      </w:pPr>
      <w:r>
        <w:rPr>
          <w:rFonts w:asciiTheme="majorHAnsi" w:hAnsiTheme="majorHAnsi"/>
        </w:rPr>
        <w:t xml:space="preserve">Rename your experiment by typing </w:t>
      </w:r>
      <w:r w:rsidRPr="002E1BA7">
        <w:rPr>
          <w:rFonts w:asciiTheme="majorHAnsi" w:hAnsiTheme="majorHAnsi"/>
          <w:b/>
        </w:rPr>
        <w:t>Segmentation</w:t>
      </w:r>
      <w:r>
        <w:rPr>
          <w:rFonts w:asciiTheme="majorHAnsi" w:hAnsiTheme="majorHAnsi"/>
        </w:rPr>
        <w:t xml:space="preserve"> into the title field. </w:t>
      </w:r>
    </w:p>
    <w:p w14:paraId="2A32C66B" w14:textId="77777777" w:rsidR="00C046AB" w:rsidRDefault="00C046AB" w:rsidP="00C046AB">
      <w:pPr>
        <w:pStyle w:val="ListParagraph"/>
        <w:numPr>
          <w:ilvl w:val="0"/>
          <w:numId w:val="11"/>
        </w:numPr>
        <w:rPr>
          <w:rFonts w:asciiTheme="majorHAnsi" w:hAnsiTheme="majorHAnsi"/>
        </w:rPr>
      </w:pPr>
      <w:r>
        <w:rPr>
          <w:rFonts w:asciiTheme="majorHAnsi" w:hAnsiTheme="majorHAnsi"/>
        </w:rPr>
        <w:t>In the Search box, search for ChurnData and drag the data set onto the canvas. You will prepare your clustering experiment against this data set.</w:t>
      </w:r>
    </w:p>
    <w:p w14:paraId="78F2C0AC" w14:textId="77777777" w:rsidR="00C046AB" w:rsidRDefault="00C046AB" w:rsidP="00C046AB">
      <w:pPr>
        <w:pStyle w:val="ListParagraph"/>
        <w:numPr>
          <w:ilvl w:val="0"/>
          <w:numId w:val="11"/>
        </w:numPr>
        <w:rPr>
          <w:rFonts w:asciiTheme="majorHAnsi" w:hAnsiTheme="majorHAnsi"/>
        </w:rPr>
      </w:pPr>
      <w:r>
        <w:rPr>
          <w:rFonts w:asciiTheme="majorHAnsi" w:hAnsiTheme="majorHAnsi"/>
        </w:rPr>
        <w:t xml:space="preserve">Before clustering, you will first eliminate columns that are not necessary, as in the previous experiment. Search for </w:t>
      </w:r>
      <w:r w:rsidRPr="00F95876">
        <w:rPr>
          <w:rFonts w:asciiTheme="majorHAnsi" w:hAnsiTheme="majorHAnsi"/>
          <w:b/>
        </w:rPr>
        <w:t>Project Columns</w:t>
      </w:r>
      <w:r>
        <w:rPr>
          <w:rFonts w:asciiTheme="majorHAnsi" w:hAnsiTheme="majorHAnsi"/>
        </w:rPr>
        <w:t xml:space="preserve"> and drag that module onto the canvas.</w:t>
      </w:r>
    </w:p>
    <w:p w14:paraId="124F34EF" w14:textId="71A5EC9B" w:rsidR="008C1F3B" w:rsidRDefault="00C046AB" w:rsidP="00C046AB">
      <w:pPr>
        <w:pStyle w:val="ListParagraph"/>
        <w:numPr>
          <w:ilvl w:val="0"/>
          <w:numId w:val="11"/>
        </w:numPr>
        <w:rPr>
          <w:rFonts w:asciiTheme="majorHAnsi" w:hAnsiTheme="majorHAnsi"/>
        </w:rPr>
      </w:pPr>
      <w:r>
        <w:rPr>
          <w:rFonts w:asciiTheme="majorHAnsi" w:hAnsiTheme="majorHAnsi"/>
        </w:rPr>
        <w:t xml:space="preserve">Connect the </w:t>
      </w:r>
      <w:r>
        <w:rPr>
          <w:rFonts w:asciiTheme="majorHAnsi" w:hAnsiTheme="majorHAnsi"/>
          <w:b/>
        </w:rPr>
        <w:t>ChurnData</w:t>
      </w:r>
      <w:r>
        <w:rPr>
          <w:rFonts w:asciiTheme="majorHAnsi" w:hAnsiTheme="majorHAnsi"/>
        </w:rPr>
        <w:t xml:space="preserve"> data set to the </w:t>
      </w:r>
      <w:r w:rsidRPr="00F95876">
        <w:rPr>
          <w:rFonts w:asciiTheme="majorHAnsi" w:hAnsiTheme="majorHAnsi"/>
          <w:b/>
        </w:rPr>
        <w:t>Project Columns</w:t>
      </w:r>
      <w:r>
        <w:rPr>
          <w:rFonts w:asciiTheme="majorHAnsi" w:hAnsiTheme="majorHAnsi"/>
        </w:rPr>
        <w:t xml:space="preserve"> module. Your experiment should </w:t>
      </w:r>
      <w:r w:rsidR="008C1F3B">
        <w:rPr>
          <w:rFonts w:asciiTheme="majorHAnsi" w:hAnsiTheme="majorHAnsi"/>
        </w:rPr>
        <w:t>now look like the experiment below.</w:t>
      </w:r>
    </w:p>
    <w:p w14:paraId="260D27A4" w14:textId="77777777" w:rsidR="008C1F3B" w:rsidRDefault="008C1F3B" w:rsidP="008C1F3B">
      <w:pPr>
        <w:ind w:left="360"/>
        <w:rPr>
          <w:rFonts w:asciiTheme="majorHAnsi" w:hAnsiTheme="majorHAnsi"/>
        </w:rPr>
      </w:pPr>
      <w:r>
        <w:rPr>
          <w:noProof/>
        </w:rPr>
        <w:drawing>
          <wp:inline distT="0" distB="0" distL="0" distR="0" wp14:anchorId="683045FF" wp14:editId="1EFA3C74">
            <wp:extent cx="5028970" cy="2551736"/>
            <wp:effectExtent l="0" t="0" r="635"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7461" cy="2556045"/>
                    </a:xfrm>
                    <a:prstGeom prst="rect">
                      <a:avLst/>
                    </a:prstGeom>
                  </pic:spPr>
                </pic:pic>
              </a:graphicData>
            </a:graphic>
          </wp:inline>
        </w:drawing>
      </w:r>
    </w:p>
    <w:p w14:paraId="19414A94" w14:textId="3ACBB09F" w:rsidR="00DF39A1" w:rsidRPr="008C1F3B" w:rsidRDefault="008C1F3B" w:rsidP="008C1F3B">
      <w:pPr>
        <w:pStyle w:val="ListParagraph"/>
        <w:numPr>
          <w:ilvl w:val="0"/>
          <w:numId w:val="11"/>
        </w:numPr>
        <w:rPr>
          <w:rFonts w:asciiTheme="majorHAnsi" w:hAnsiTheme="majorHAnsi"/>
        </w:rPr>
      </w:pPr>
      <w:r>
        <w:rPr>
          <w:rFonts w:asciiTheme="majorHAnsi" w:hAnsiTheme="majorHAnsi"/>
        </w:rPr>
        <w:t xml:space="preserve">With the </w:t>
      </w:r>
      <w:r w:rsidRPr="00DF39A1">
        <w:rPr>
          <w:rFonts w:asciiTheme="majorHAnsi" w:hAnsiTheme="majorHAnsi"/>
          <w:b/>
        </w:rPr>
        <w:t>Project Columns</w:t>
      </w:r>
      <w:r>
        <w:rPr>
          <w:rFonts w:asciiTheme="majorHAnsi" w:hAnsiTheme="majorHAnsi"/>
        </w:rPr>
        <w:t xml:space="preserve"> module selected, click the </w:t>
      </w:r>
      <w:r w:rsidRPr="00DF39A1">
        <w:rPr>
          <w:rFonts w:asciiTheme="majorHAnsi" w:hAnsiTheme="majorHAnsi"/>
          <w:b/>
        </w:rPr>
        <w:t>Launch column selector</w:t>
      </w:r>
      <w:r>
        <w:rPr>
          <w:rFonts w:asciiTheme="majorHAnsi" w:hAnsiTheme="majorHAnsi"/>
        </w:rPr>
        <w:t xml:space="preserve"> button in the </w:t>
      </w:r>
      <w:r w:rsidRPr="00DF39A1">
        <w:rPr>
          <w:rFonts w:asciiTheme="majorHAnsi" w:hAnsiTheme="majorHAnsi"/>
          <w:b/>
        </w:rPr>
        <w:t>Properties</w:t>
      </w:r>
      <w:r>
        <w:rPr>
          <w:rFonts w:asciiTheme="majorHAnsi" w:hAnsiTheme="majorHAnsi"/>
        </w:rPr>
        <w:t xml:space="preserve"> pane</w:t>
      </w:r>
      <w:r w:rsidRPr="00714626">
        <w:rPr>
          <w:rFonts w:asciiTheme="majorHAnsi" w:hAnsiTheme="majorHAnsi"/>
        </w:rPr>
        <w:t xml:space="preserve"> and include </w:t>
      </w:r>
      <w:r>
        <w:rPr>
          <w:rFonts w:asciiTheme="majorHAnsi" w:hAnsiTheme="majorHAnsi"/>
        </w:rPr>
        <w:t>the following columns</w:t>
      </w:r>
      <w:r w:rsidRPr="00714626">
        <w:rPr>
          <w:rFonts w:asciiTheme="majorHAnsi" w:hAnsiTheme="majorHAnsi"/>
          <w:b/>
        </w:rPr>
        <w:t xml:space="preserve"> </w:t>
      </w:r>
      <w:r w:rsidRPr="00190222">
        <w:rPr>
          <w:rFonts w:asciiTheme="majorHAnsi" w:hAnsiTheme="majorHAnsi"/>
          <w:b/>
        </w:rPr>
        <w:t>X_dataobs_</w:t>
      </w:r>
      <w:r>
        <w:rPr>
          <w:rFonts w:asciiTheme="majorHAnsi" w:hAnsiTheme="majorHAnsi"/>
          <w:b/>
        </w:rPr>
        <w:t>,</w:t>
      </w:r>
      <w:r w:rsidRPr="00190222">
        <w:rPr>
          <w:rFonts w:asciiTheme="majorHAnsi" w:hAnsiTheme="majorHAnsi"/>
          <w:b/>
        </w:rPr>
        <w:t xml:space="preserve"> State</w:t>
      </w:r>
      <w:r>
        <w:rPr>
          <w:rFonts w:asciiTheme="majorHAnsi" w:hAnsiTheme="majorHAnsi"/>
          <w:b/>
        </w:rPr>
        <w:t>,</w:t>
      </w:r>
      <w:r w:rsidRPr="00190222">
        <w:rPr>
          <w:rFonts w:asciiTheme="majorHAnsi" w:hAnsiTheme="majorHAnsi"/>
          <w:b/>
        </w:rPr>
        <w:t xml:space="preserve"> Account_Length</w:t>
      </w:r>
      <w:r>
        <w:rPr>
          <w:rFonts w:asciiTheme="majorHAnsi" w:hAnsiTheme="majorHAnsi"/>
          <w:b/>
        </w:rPr>
        <w:t>,</w:t>
      </w:r>
      <w:r w:rsidRPr="00190222">
        <w:rPr>
          <w:rFonts w:asciiTheme="majorHAnsi" w:hAnsiTheme="majorHAnsi"/>
          <w:b/>
        </w:rPr>
        <w:t xml:space="preserve"> Int_l_Plan</w:t>
      </w:r>
      <w:r>
        <w:rPr>
          <w:rFonts w:asciiTheme="majorHAnsi" w:hAnsiTheme="majorHAnsi"/>
          <w:b/>
        </w:rPr>
        <w:t>,</w:t>
      </w:r>
      <w:r w:rsidRPr="00190222">
        <w:rPr>
          <w:rFonts w:asciiTheme="majorHAnsi" w:hAnsiTheme="majorHAnsi"/>
          <w:b/>
        </w:rPr>
        <w:t xml:space="preserve"> VMail_Plan</w:t>
      </w:r>
      <w:r>
        <w:rPr>
          <w:rFonts w:asciiTheme="majorHAnsi" w:hAnsiTheme="majorHAnsi"/>
          <w:b/>
        </w:rPr>
        <w:t>,</w:t>
      </w:r>
      <w:r w:rsidRPr="00190222">
        <w:rPr>
          <w:rFonts w:asciiTheme="majorHAnsi" w:hAnsiTheme="majorHAnsi"/>
          <w:b/>
        </w:rPr>
        <w:t xml:space="preserve"> VMail_Message</w:t>
      </w:r>
      <w:r>
        <w:rPr>
          <w:rFonts w:asciiTheme="majorHAnsi" w:hAnsiTheme="majorHAnsi"/>
          <w:b/>
        </w:rPr>
        <w:t>,</w:t>
      </w:r>
      <w:r w:rsidRPr="00190222">
        <w:rPr>
          <w:rFonts w:asciiTheme="majorHAnsi" w:hAnsiTheme="majorHAnsi"/>
          <w:b/>
        </w:rPr>
        <w:t xml:space="preserve"> Day_Mins</w:t>
      </w:r>
      <w:r>
        <w:rPr>
          <w:rFonts w:asciiTheme="majorHAnsi" w:hAnsiTheme="majorHAnsi"/>
          <w:b/>
        </w:rPr>
        <w:t>,</w:t>
      </w:r>
      <w:r w:rsidRPr="00190222">
        <w:rPr>
          <w:rFonts w:asciiTheme="majorHAnsi" w:hAnsiTheme="majorHAnsi"/>
          <w:b/>
        </w:rPr>
        <w:t xml:space="preserve"> Day_Calls</w:t>
      </w:r>
      <w:r>
        <w:rPr>
          <w:rFonts w:asciiTheme="majorHAnsi" w:hAnsiTheme="majorHAnsi"/>
          <w:b/>
        </w:rPr>
        <w:t>,</w:t>
      </w:r>
      <w:r w:rsidRPr="00190222">
        <w:rPr>
          <w:rFonts w:asciiTheme="majorHAnsi" w:hAnsiTheme="majorHAnsi"/>
          <w:b/>
        </w:rPr>
        <w:t xml:space="preserve"> Eve_Mins</w:t>
      </w:r>
      <w:r>
        <w:rPr>
          <w:rFonts w:asciiTheme="majorHAnsi" w:hAnsiTheme="majorHAnsi"/>
          <w:b/>
        </w:rPr>
        <w:t>,</w:t>
      </w:r>
      <w:r w:rsidRPr="00190222">
        <w:rPr>
          <w:rFonts w:asciiTheme="majorHAnsi" w:hAnsiTheme="majorHAnsi"/>
          <w:b/>
        </w:rPr>
        <w:t xml:space="preserve"> Eve_Calls</w:t>
      </w:r>
      <w:r>
        <w:rPr>
          <w:rFonts w:asciiTheme="majorHAnsi" w:hAnsiTheme="majorHAnsi"/>
          <w:b/>
        </w:rPr>
        <w:t>,</w:t>
      </w:r>
      <w:r w:rsidRPr="00190222">
        <w:rPr>
          <w:rFonts w:asciiTheme="majorHAnsi" w:hAnsiTheme="majorHAnsi"/>
          <w:b/>
        </w:rPr>
        <w:t xml:space="preserve"> Night_Mins</w:t>
      </w:r>
      <w:r>
        <w:rPr>
          <w:rFonts w:asciiTheme="majorHAnsi" w:hAnsiTheme="majorHAnsi"/>
          <w:b/>
        </w:rPr>
        <w:t>,</w:t>
      </w:r>
      <w:r w:rsidRPr="00190222">
        <w:rPr>
          <w:rFonts w:asciiTheme="majorHAnsi" w:hAnsiTheme="majorHAnsi"/>
          <w:b/>
        </w:rPr>
        <w:t xml:space="preserve"> Night_Calls</w:t>
      </w:r>
      <w:r>
        <w:rPr>
          <w:rFonts w:asciiTheme="majorHAnsi" w:hAnsiTheme="majorHAnsi"/>
          <w:b/>
        </w:rPr>
        <w:t>,</w:t>
      </w:r>
      <w:r w:rsidRPr="00190222">
        <w:rPr>
          <w:rFonts w:asciiTheme="majorHAnsi" w:hAnsiTheme="majorHAnsi"/>
          <w:b/>
        </w:rPr>
        <w:t xml:space="preserve"> Intl_Mins</w:t>
      </w:r>
      <w:r>
        <w:rPr>
          <w:rFonts w:asciiTheme="majorHAnsi" w:hAnsiTheme="majorHAnsi"/>
          <w:b/>
        </w:rPr>
        <w:t>,</w:t>
      </w:r>
      <w:r w:rsidRPr="00190222">
        <w:rPr>
          <w:rFonts w:asciiTheme="majorHAnsi" w:hAnsiTheme="majorHAnsi"/>
          <w:b/>
        </w:rPr>
        <w:t xml:space="preserve"> Intl_Calls</w:t>
      </w:r>
      <w:r>
        <w:rPr>
          <w:rFonts w:asciiTheme="majorHAnsi" w:hAnsiTheme="majorHAnsi"/>
          <w:b/>
        </w:rPr>
        <w:t>,</w:t>
      </w:r>
      <w:r w:rsidRPr="00190222">
        <w:rPr>
          <w:rFonts w:asciiTheme="majorHAnsi" w:hAnsiTheme="majorHAnsi"/>
          <w:b/>
        </w:rPr>
        <w:t xml:space="preserve"> CustServ_Calls</w:t>
      </w:r>
      <w:r>
        <w:rPr>
          <w:rFonts w:asciiTheme="majorHAnsi" w:hAnsiTheme="majorHAnsi"/>
          <w:b/>
        </w:rPr>
        <w:t xml:space="preserve">, </w:t>
      </w:r>
      <w:r w:rsidRPr="00543286">
        <w:rPr>
          <w:rFonts w:asciiTheme="majorHAnsi" w:hAnsiTheme="majorHAnsi"/>
        </w:rPr>
        <w:t>and</w:t>
      </w:r>
      <w:r w:rsidRPr="00190222">
        <w:rPr>
          <w:rFonts w:asciiTheme="majorHAnsi" w:hAnsiTheme="majorHAnsi"/>
          <w:b/>
        </w:rPr>
        <w:t xml:space="preserve"> Churn</w:t>
      </w:r>
      <w:r w:rsidRPr="00714626">
        <w:rPr>
          <w:rFonts w:asciiTheme="majorHAnsi" w:hAnsiTheme="majorHAnsi"/>
          <w:b/>
        </w:rPr>
        <w:t xml:space="preserve">_ </w:t>
      </w:r>
      <w:r w:rsidRPr="00714626">
        <w:rPr>
          <w:rFonts w:asciiTheme="majorHAnsi" w:hAnsiTheme="majorHAnsi"/>
        </w:rPr>
        <w:t xml:space="preserve">as in the screenshot below. </w:t>
      </w:r>
      <w:r>
        <w:rPr>
          <w:rFonts w:asciiTheme="majorHAnsi" w:hAnsiTheme="majorHAnsi"/>
        </w:rPr>
        <w:t>Note that some highly- correlated columns are being excluded, as in the previous experiments.</w:t>
      </w:r>
      <w:r w:rsidRPr="00714626">
        <w:rPr>
          <w:rFonts w:asciiTheme="majorHAnsi" w:hAnsiTheme="majorHAnsi"/>
        </w:rPr>
        <w:t xml:space="preserve"> </w:t>
      </w:r>
      <w:r w:rsidRPr="00DE4A06">
        <w:rPr>
          <w:rFonts w:asciiTheme="majorHAnsi" w:hAnsiTheme="majorHAnsi"/>
        </w:rPr>
        <w:t xml:space="preserve">Also note that </w:t>
      </w:r>
      <w:r w:rsidRPr="00DE4A06">
        <w:rPr>
          <w:rFonts w:asciiTheme="majorHAnsi" w:hAnsiTheme="majorHAnsi"/>
          <w:b/>
        </w:rPr>
        <w:t>X_dataobs_</w:t>
      </w:r>
      <w:r w:rsidRPr="00DE4A06">
        <w:rPr>
          <w:rFonts w:asciiTheme="majorHAnsi" w:hAnsiTheme="majorHAnsi"/>
        </w:rPr>
        <w:t xml:space="preserve"> (the observation number) and </w:t>
      </w:r>
      <w:r w:rsidRPr="00DE4A06">
        <w:rPr>
          <w:rFonts w:asciiTheme="majorHAnsi" w:hAnsiTheme="majorHAnsi"/>
          <w:b/>
        </w:rPr>
        <w:t>Churn_</w:t>
      </w:r>
      <w:r w:rsidRPr="00DE4A06">
        <w:rPr>
          <w:rFonts w:asciiTheme="majorHAnsi" w:hAnsiTheme="majorHAnsi"/>
        </w:rPr>
        <w:t xml:space="preserve"> (the label) will not be used in the clustering itself, but will be used later for visualization.</w:t>
      </w:r>
    </w:p>
    <w:p w14:paraId="4842F8D1" w14:textId="36A58930" w:rsidR="00543286" w:rsidRDefault="00543286" w:rsidP="00CA3ABA">
      <w:pPr>
        <w:tabs>
          <w:tab w:val="left" w:pos="7764"/>
        </w:tabs>
      </w:pPr>
    </w:p>
    <w:p w14:paraId="2BCD84F6" w14:textId="35F96AB1" w:rsidR="0057285C" w:rsidRDefault="004A34AC" w:rsidP="008C1F3B">
      <w:pPr>
        <w:tabs>
          <w:tab w:val="left" w:pos="7764"/>
        </w:tabs>
      </w:pPr>
      <w:r>
        <w:rPr>
          <w:noProof/>
        </w:rPr>
        <w:lastRenderedPageBreak/>
        <w:drawing>
          <wp:inline distT="0" distB="0" distL="0" distR="0" wp14:anchorId="0A065D3F" wp14:editId="5F6B0BF7">
            <wp:extent cx="5022376" cy="2700457"/>
            <wp:effectExtent l="0" t="0" r="698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0681" cy="2704923"/>
                    </a:xfrm>
                    <a:prstGeom prst="rect">
                      <a:avLst/>
                    </a:prstGeom>
                  </pic:spPr>
                </pic:pic>
              </a:graphicData>
            </a:graphic>
          </wp:inline>
        </w:drawing>
      </w:r>
      <w:r>
        <w:rPr>
          <w:noProof/>
        </w:rPr>
        <w:t xml:space="preserve"> </w:t>
      </w:r>
    </w:p>
    <w:p w14:paraId="3ADBF5E7" w14:textId="2F1A9F01" w:rsidR="0057285C" w:rsidRPr="008C1F3B" w:rsidRDefault="008C1F3B" w:rsidP="008C1F3B">
      <w:pPr>
        <w:pStyle w:val="ListParagraph"/>
        <w:numPr>
          <w:ilvl w:val="0"/>
          <w:numId w:val="23"/>
        </w:numPr>
        <w:rPr>
          <w:rFonts w:asciiTheme="majorHAnsi" w:hAnsiTheme="majorHAnsi"/>
        </w:rPr>
      </w:pPr>
      <w:r>
        <w:rPr>
          <w:rFonts w:asciiTheme="majorHAnsi" w:hAnsiTheme="majorHAnsi"/>
        </w:rPr>
        <w:t>Click the check mark and u</w:t>
      </w:r>
      <w:r w:rsidRPr="00DC29CC">
        <w:rPr>
          <w:rFonts w:asciiTheme="majorHAnsi" w:hAnsiTheme="majorHAnsi"/>
        </w:rPr>
        <w:t xml:space="preserve">se the Search box to find the </w:t>
      </w:r>
      <w:r w:rsidRPr="00DC29CC">
        <w:rPr>
          <w:rFonts w:asciiTheme="majorHAnsi" w:hAnsiTheme="majorHAnsi"/>
          <w:b/>
        </w:rPr>
        <w:t>K-Means Clustering Model</w:t>
      </w:r>
      <w:r w:rsidRPr="00DC29CC">
        <w:rPr>
          <w:rFonts w:asciiTheme="majorHAnsi" w:hAnsiTheme="majorHAnsi"/>
        </w:rPr>
        <w:t xml:space="preserve"> and the </w:t>
      </w:r>
      <w:r w:rsidRPr="00DC29CC">
        <w:rPr>
          <w:rFonts w:asciiTheme="majorHAnsi" w:hAnsiTheme="majorHAnsi"/>
          <w:b/>
        </w:rPr>
        <w:t>Train Clustering Model</w:t>
      </w:r>
      <w:r w:rsidRPr="00DC29CC">
        <w:rPr>
          <w:rFonts w:asciiTheme="majorHAnsi" w:hAnsiTheme="majorHAnsi"/>
        </w:rPr>
        <w:t xml:space="preserve"> modules and drag them onto your canvas and </w:t>
      </w:r>
      <w:r>
        <w:rPr>
          <w:rFonts w:asciiTheme="majorHAnsi" w:hAnsiTheme="majorHAnsi"/>
        </w:rPr>
        <w:t>connect them</w:t>
      </w:r>
      <w:r w:rsidRPr="00DC29CC">
        <w:rPr>
          <w:rFonts w:asciiTheme="majorHAnsi" w:hAnsiTheme="majorHAnsi"/>
        </w:rPr>
        <w:t xml:space="preserve"> as shown below.</w:t>
      </w:r>
    </w:p>
    <w:p w14:paraId="6C6A1EDD" w14:textId="59193547" w:rsidR="001A2659" w:rsidRDefault="00F320DE" w:rsidP="00CA3ABA">
      <w:pPr>
        <w:tabs>
          <w:tab w:val="left" w:pos="7764"/>
        </w:tabs>
      </w:pPr>
      <w:r>
        <w:rPr>
          <w:noProof/>
        </w:rPr>
        <w:drawing>
          <wp:inline distT="0" distB="0" distL="0" distR="0" wp14:anchorId="0881DD5F" wp14:editId="47713E48">
            <wp:extent cx="5006996" cy="2525287"/>
            <wp:effectExtent l="0" t="0" r="3175"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8805" cy="2536286"/>
                    </a:xfrm>
                    <a:prstGeom prst="rect">
                      <a:avLst/>
                    </a:prstGeom>
                  </pic:spPr>
                </pic:pic>
              </a:graphicData>
            </a:graphic>
          </wp:inline>
        </w:drawing>
      </w:r>
    </w:p>
    <w:p w14:paraId="3E27B521" w14:textId="77777777" w:rsidR="008C1F3B" w:rsidRPr="00DC29CC" w:rsidRDefault="008C1F3B" w:rsidP="008C1F3B">
      <w:pPr>
        <w:pStyle w:val="ListParagraph"/>
        <w:numPr>
          <w:ilvl w:val="0"/>
          <w:numId w:val="27"/>
        </w:numPr>
        <w:rPr>
          <w:rFonts w:asciiTheme="majorHAnsi" w:hAnsiTheme="majorHAnsi"/>
        </w:rPr>
      </w:pPr>
      <w:r>
        <w:rPr>
          <w:rFonts w:asciiTheme="majorHAnsi" w:hAnsiTheme="majorHAnsi"/>
        </w:rPr>
        <w:t xml:space="preserve">Select </w:t>
      </w:r>
      <w:r w:rsidRPr="00DC29CC">
        <w:rPr>
          <w:rFonts w:asciiTheme="majorHAnsi" w:hAnsiTheme="majorHAnsi"/>
        </w:rPr>
        <w:t xml:space="preserve">the </w:t>
      </w:r>
      <w:r w:rsidRPr="00DC29CC">
        <w:rPr>
          <w:rFonts w:asciiTheme="majorHAnsi" w:hAnsiTheme="majorHAnsi"/>
          <w:b/>
        </w:rPr>
        <w:t>K-Means Clustering</w:t>
      </w:r>
      <w:r>
        <w:rPr>
          <w:rFonts w:asciiTheme="majorHAnsi" w:hAnsiTheme="majorHAnsi"/>
        </w:rPr>
        <w:t xml:space="preserve"> module</w:t>
      </w:r>
      <w:r w:rsidRPr="00DC29CC">
        <w:rPr>
          <w:rFonts w:asciiTheme="majorHAnsi" w:hAnsiTheme="majorHAnsi"/>
        </w:rPr>
        <w:t xml:space="preserve">, go to the </w:t>
      </w:r>
      <w:r w:rsidRPr="00DC29CC">
        <w:rPr>
          <w:rFonts w:asciiTheme="majorHAnsi" w:hAnsiTheme="majorHAnsi"/>
          <w:b/>
        </w:rPr>
        <w:t>Properties</w:t>
      </w:r>
      <w:r w:rsidRPr="00DC29CC">
        <w:rPr>
          <w:rFonts w:asciiTheme="majorHAnsi" w:hAnsiTheme="majorHAnsi"/>
        </w:rPr>
        <w:t xml:space="preserve"> pane and set the </w:t>
      </w:r>
      <w:r w:rsidRPr="00DC29CC">
        <w:rPr>
          <w:rFonts w:asciiTheme="majorHAnsi" w:hAnsiTheme="majorHAnsi"/>
          <w:b/>
        </w:rPr>
        <w:t>Number of Centroids</w:t>
      </w:r>
      <w:r>
        <w:rPr>
          <w:rFonts w:asciiTheme="majorHAnsi" w:hAnsiTheme="majorHAnsi"/>
        </w:rPr>
        <w:t xml:space="preserve"> (K) </w:t>
      </w:r>
      <w:r w:rsidRPr="00DC29CC">
        <w:rPr>
          <w:rFonts w:asciiTheme="majorHAnsi" w:hAnsiTheme="majorHAnsi"/>
        </w:rPr>
        <w:t>to 2.</w:t>
      </w:r>
    </w:p>
    <w:p w14:paraId="145C960C" w14:textId="77777777" w:rsidR="008C1F3B" w:rsidRPr="001A2659" w:rsidRDefault="008C1F3B" w:rsidP="008C1F3B">
      <w:pPr>
        <w:pStyle w:val="ListParagraph"/>
        <w:numPr>
          <w:ilvl w:val="0"/>
          <w:numId w:val="27"/>
        </w:numPr>
        <w:rPr>
          <w:rFonts w:asciiTheme="majorHAnsi" w:hAnsiTheme="majorHAnsi"/>
        </w:rPr>
      </w:pPr>
      <w:r>
        <w:rPr>
          <w:rFonts w:asciiTheme="majorHAnsi" w:hAnsiTheme="majorHAnsi"/>
        </w:rPr>
        <w:t xml:space="preserve">With the </w:t>
      </w:r>
      <w:r>
        <w:rPr>
          <w:rFonts w:asciiTheme="majorHAnsi" w:hAnsiTheme="majorHAnsi"/>
          <w:b/>
        </w:rPr>
        <w:t>Train Clustering</w:t>
      </w:r>
      <w:r>
        <w:rPr>
          <w:rFonts w:asciiTheme="majorHAnsi" w:hAnsiTheme="majorHAnsi"/>
        </w:rPr>
        <w:t xml:space="preserve"> module selected, select the columns that you will include in clustering and the resulting visualization, by pressing the </w:t>
      </w:r>
      <w:r w:rsidRPr="00DF39A1">
        <w:rPr>
          <w:rFonts w:asciiTheme="majorHAnsi" w:hAnsiTheme="majorHAnsi"/>
          <w:b/>
        </w:rPr>
        <w:t>Launch column selector</w:t>
      </w:r>
      <w:r>
        <w:rPr>
          <w:rFonts w:asciiTheme="majorHAnsi" w:hAnsiTheme="majorHAnsi"/>
        </w:rPr>
        <w:t xml:space="preserve"> button in the </w:t>
      </w:r>
      <w:r w:rsidRPr="00DF39A1">
        <w:rPr>
          <w:rFonts w:asciiTheme="majorHAnsi" w:hAnsiTheme="majorHAnsi"/>
          <w:b/>
        </w:rPr>
        <w:t>Properties</w:t>
      </w:r>
      <w:r>
        <w:rPr>
          <w:rFonts w:asciiTheme="majorHAnsi" w:hAnsiTheme="majorHAnsi"/>
        </w:rPr>
        <w:t xml:space="preserve"> pane.</w:t>
      </w:r>
    </w:p>
    <w:p w14:paraId="3EF502C8" w14:textId="77777777" w:rsidR="008C1F3B" w:rsidRPr="00A77E00" w:rsidRDefault="008C1F3B" w:rsidP="008C1F3B">
      <w:pPr>
        <w:pStyle w:val="ListParagraph"/>
        <w:numPr>
          <w:ilvl w:val="0"/>
          <w:numId w:val="27"/>
        </w:numPr>
        <w:rPr>
          <w:rFonts w:asciiTheme="majorHAnsi" w:hAnsiTheme="majorHAnsi"/>
        </w:rPr>
      </w:pPr>
      <w:r>
        <w:rPr>
          <w:rFonts w:asciiTheme="majorHAnsi" w:hAnsiTheme="majorHAnsi"/>
        </w:rPr>
        <w:t>Select all columns except</w:t>
      </w:r>
      <w:r w:rsidRPr="00A77E00">
        <w:rPr>
          <w:rFonts w:asciiTheme="majorHAnsi" w:hAnsiTheme="majorHAnsi"/>
        </w:rPr>
        <w:t xml:space="preserve"> </w:t>
      </w:r>
      <w:r w:rsidRPr="00A77E00">
        <w:rPr>
          <w:rFonts w:asciiTheme="majorHAnsi" w:hAnsiTheme="majorHAnsi"/>
          <w:b/>
        </w:rPr>
        <w:t xml:space="preserve">X_dataobs_ </w:t>
      </w:r>
      <w:r w:rsidRPr="00A77E00">
        <w:rPr>
          <w:rFonts w:asciiTheme="majorHAnsi" w:hAnsiTheme="majorHAnsi"/>
        </w:rPr>
        <w:t>and the</w:t>
      </w:r>
      <w:r w:rsidRPr="00A77E00">
        <w:rPr>
          <w:rFonts w:asciiTheme="majorHAnsi" w:hAnsiTheme="majorHAnsi"/>
          <w:b/>
        </w:rPr>
        <w:t xml:space="preserve"> Churn_ </w:t>
      </w:r>
      <w:r w:rsidRPr="00A77E00">
        <w:rPr>
          <w:rFonts w:asciiTheme="majorHAnsi" w:hAnsiTheme="majorHAnsi"/>
        </w:rPr>
        <w:t>col</w:t>
      </w:r>
      <w:r>
        <w:rPr>
          <w:rFonts w:asciiTheme="majorHAnsi" w:hAnsiTheme="majorHAnsi"/>
        </w:rPr>
        <w:t>umns that will not be</w:t>
      </w:r>
      <w:r w:rsidRPr="00A77E00">
        <w:rPr>
          <w:rFonts w:asciiTheme="majorHAnsi" w:hAnsiTheme="majorHAnsi"/>
        </w:rPr>
        <w:t xml:space="preserve"> included in the clustering.</w:t>
      </w:r>
    </w:p>
    <w:p w14:paraId="2F0B5107" w14:textId="2013EA93" w:rsidR="00897632" w:rsidRPr="008C1F3B" w:rsidRDefault="008C1F3B" w:rsidP="008C1F3B">
      <w:pPr>
        <w:pStyle w:val="ListParagraph"/>
        <w:numPr>
          <w:ilvl w:val="0"/>
          <w:numId w:val="27"/>
        </w:numPr>
        <w:rPr>
          <w:rFonts w:asciiTheme="majorHAnsi" w:hAnsiTheme="majorHAnsi"/>
        </w:rPr>
      </w:pPr>
      <w:r>
        <w:rPr>
          <w:rFonts w:asciiTheme="majorHAnsi" w:hAnsiTheme="majorHAnsi"/>
        </w:rPr>
        <w:t xml:space="preserve">Use the </w:t>
      </w:r>
      <w:r w:rsidRPr="00CF42A4">
        <w:rPr>
          <w:rFonts w:asciiTheme="majorHAnsi" w:hAnsiTheme="majorHAnsi"/>
          <w:b/>
        </w:rPr>
        <w:t>Search</w:t>
      </w:r>
      <w:r>
        <w:rPr>
          <w:rFonts w:asciiTheme="majorHAnsi" w:hAnsiTheme="majorHAnsi"/>
        </w:rPr>
        <w:t xml:space="preserve"> box to locate the </w:t>
      </w:r>
      <w:r w:rsidRPr="00CF42A4">
        <w:rPr>
          <w:rFonts w:asciiTheme="majorHAnsi" w:hAnsiTheme="majorHAnsi"/>
          <w:b/>
        </w:rPr>
        <w:t>Convert to CSV</w:t>
      </w:r>
      <w:r>
        <w:rPr>
          <w:rFonts w:asciiTheme="majorHAnsi" w:hAnsiTheme="majorHAnsi"/>
        </w:rPr>
        <w:t xml:space="preserve"> module and wire it up, as shown below. </w:t>
      </w:r>
      <w:r w:rsidRPr="00DC7A89">
        <w:rPr>
          <w:rFonts w:asciiTheme="majorHAnsi" w:hAnsiTheme="majorHAnsi"/>
          <w:b/>
        </w:rPr>
        <w:t>Run</w:t>
      </w:r>
      <w:r>
        <w:rPr>
          <w:rFonts w:asciiTheme="majorHAnsi" w:hAnsiTheme="majorHAnsi"/>
        </w:rPr>
        <w:t xml:space="preserve"> the experiment.</w:t>
      </w:r>
    </w:p>
    <w:p w14:paraId="40E8F692" w14:textId="68EB83A1" w:rsidR="007F1957" w:rsidRDefault="004C31C4" w:rsidP="008C1F3B">
      <w:pPr>
        <w:tabs>
          <w:tab w:val="left" w:pos="7764"/>
        </w:tabs>
      </w:pPr>
      <w:r>
        <w:rPr>
          <w:noProof/>
        </w:rPr>
        <w:lastRenderedPageBreak/>
        <w:drawing>
          <wp:inline distT="0" distB="0" distL="0" distR="0" wp14:anchorId="2E25ADCD" wp14:editId="604E820F">
            <wp:extent cx="5021300" cy="2536686"/>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7101" cy="2544669"/>
                    </a:xfrm>
                    <a:prstGeom prst="rect">
                      <a:avLst/>
                    </a:prstGeom>
                  </pic:spPr>
                </pic:pic>
              </a:graphicData>
            </a:graphic>
          </wp:inline>
        </w:drawing>
      </w:r>
    </w:p>
    <w:p w14:paraId="6CFCE4A2" w14:textId="2BB949B9" w:rsidR="009341CE" w:rsidRPr="008C1F3B" w:rsidRDefault="008C1F3B" w:rsidP="008C1F3B">
      <w:pPr>
        <w:pStyle w:val="ListParagraph"/>
        <w:numPr>
          <w:ilvl w:val="0"/>
          <w:numId w:val="28"/>
        </w:numPr>
        <w:rPr>
          <w:rFonts w:asciiTheme="majorHAnsi" w:hAnsiTheme="majorHAnsi"/>
        </w:rPr>
      </w:pPr>
      <w:r w:rsidRPr="00DC29CC">
        <w:rPr>
          <w:rFonts w:asciiTheme="majorHAnsi" w:hAnsiTheme="majorHAnsi"/>
        </w:rPr>
        <w:t xml:space="preserve">Once the experiment has completed, right click on the output node of the Convert to CSV module and select </w:t>
      </w:r>
      <w:r w:rsidRPr="007A35B5">
        <w:rPr>
          <w:rFonts w:asciiTheme="majorHAnsi" w:hAnsiTheme="majorHAnsi"/>
          <w:b/>
        </w:rPr>
        <w:t>Download</w:t>
      </w:r>
      <w:r w:rsidRPr="00DC29CC">
        <w:rPr>
          <w:rFonts w:asciiTheme="majorHAnsi" w:hAnsiTheme="majorHAnsi"/>
        </w:rPr>
        <w:t>, as shown below.</w:t>
      </w:r>
    </w:p>
    <w:p w14:paraId="3CDBFBE2" w14:textId="00970A6A" w:rsidR="009341CE" w:rsidRDefault="007A35B5" w:rsidP="008C1F3B">
      <w:pPr>
        <w:tabs>
          <w:tab w:val="left" w:pos="7764"/>
        </w:tabs>
      </w:pPr>
      <w:r>
        <w:rPr>
          <w:noProof/>
        </w:rPr>
        <w:drawing>
          <wp:inline distT="0" distB="0" distL="0" distR="0" wp14:anchorId="3D772806" wp14:editId="491247FB">
            <wp:extent cx="5024867" cy="2538488"/>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2636" cy="2542413"/>
                    </a:xfrm>
                    <a:prstGeom prst="rect">
                      <a:avLst/>
                    </a:prstGeom>
                  </pic:spPr>
                </pic:pic>
              </a:graphicData>
            </a:graphic>
          </wp:inline>
        </w:drawing>
      </w:r>
    </w:p>
    <w:p w14:paraId="5AC45178" w14:textId="77777777" w:rsidR="008C1F3B" w:rsidRPr="00DC29CC" w:rsidRDefault="008C1F3B" w:rsidP="008C1F3B">
      <w:pPr>
        <w:pStyle w:val="ListParagraph"/>
        <w:numPr>
          <w:ilvl w:val="0"/>
          <w:numId w:val="29"/>
        </w:numPr>
        <w:rPr>
          <w:rFonts w:asciiTheme="majorHAnsi" w:hAnsiTheme="majorHAnsi"/>
        </w:rPr>
      </w:pPr>
      <w:r w:rsidRPr="00DC29CC">
        <w:rPr>
          <w:rFonts w:asciiTheme="majorHAnsi" w:hAnsiTheme="majorHAnsi"/>
        </w:rPr>
        <w:t xml:space="preserve">The Internet Explorer save dialog will appear. Save the resulting file as </w:t>
      </w:r>
    </w:p>
    <w:p w14:paraId="387660EE" w14:textId="77777777" w:rsidR="008C1F3B" w:rsidRPr="006E76EC" w:rsidRDefault="008C1F3B" w:rsidP="008C1F3B">
      <w:pPr>
        <w:pStyle w:val="ListParagraph"/>
        <w:rPr>
          <w:rFonts w:asciiTheme="majorHAnsi" w:hAnsiTheme="majorHAnsi"/>
        </w:rPr>
      </w:pPr>
      <w:r w:rsidRPr="006E76EC">
        <w:rPr>
          <w:rFonts w:asciiTheme="majorHAnsi" w:hAnsiTheme="majorHAnsi"/>
          <w:b/>
        </w:rPr>
        <w:t>K – Means 2 .csv</w:t>
      </w:r>
      <w:r>
        <w:rPr>
          <w:rFonts w:asciiTheme="majorHAnsi" w:hAnsiTheme="majorHAnsi"/>
        </w:rPr>
        <w:t xml:space="preserve"> w</w:t>
      </w:r>
      <w:r w:rsidRPr="006E76EC">
        <w:rPr>
          <w:rFonts w:asciiTheme="majorHAnsi" w:hAnsiTheme="majorHAnsi"/>
        </w:rPr>
        <w:t>here 2 is the number of clusters that you have requested.</w:t>
      </w:r>
    </w:p>
    <w:p w14:paraId="3071595D" w14:textId="77777777" w:rsidR="008C1F3B" w:rsidRDefault="008C1F3B" w:rsidP="008C1F3B">
      <w:pPr>
        <w:pStyle w:val="ListParagraph"/>
        <w:numPr>
          <w:ilvl w:val="0"/>
          <w:numId w:val="29"/>
        </w:numPr>
        <w:rPr>
          <w:rFonts w:asciiTheme="majorHAnsi" w:hAnsiTheme="majorHAnsi"/>
        </w:rPr>
      </w:pPr>
      <w:r>
        <w:rPr>
          <w:rFonts w:asciiTheme="majorHAnsi" w:hAnsiTheme="majorHAnsi"/>
        </w:rPr>
        <w:t xml:space="preserve">Repeat the experiment by changing the cluster </w:t>
      </w:r>
      <w:r w:rsidRPr="002607F7">
        <w:rPr>
          <w:rFonts w:asciiTheme="majorHAnsi" w:hAnsiTheme="majorHAnsi"/>
          <w:b/>
        </w:rPr>
        <w:t>Number of Centroids</w:t>
      </w:r>
      <w:r>
        <w:rPr>
          <w:rFonts w:asciiTheme="majorHAnsi" w:hAnsiTheme="majorHAnsi"/>
        </w:rPr>
        <w:t xml:space="preserve"> parameter in the properties pane for the </w:t>
      </w:r>
      <w:r w:rsidRPr="002607F7">
        <w:rPr>
          <w:rFonts w:asciiTheme="majorHAnsi" w:hAnsiTheme="majorHAnsi"/>
          <w:b/>
        </w:rPr>
        <w:t xml:space="preserve">K-Means Clustering Model </w:t>
      </w:r>
      <w:r>
        <w:rPr>
          <w:rFonts w:asciiTheme="majorHAnsi" w:hAnsiTheme="majorHAnsi"/>
        </w:rPr>
        <w:t xml:space="preserve">module to </w:t>
      </w:r>
      <w:r>
        <w:rPr>
          <w:rFonts w:asciiTheme="majorHAnsi" w:hAnsiTheme="majorHAnsi"/>
          <w:b/>
        </w:rPr>
        <w:t>4</w:t>
      </w:r>
      <w:r>
        <w:rPr>
          <w:rFonts w:asciiTheme="majorHAnsi" w:hAnsiTheme="majorHAnsi"/>
        </w:rPr>
        <w:t xml:space="preserve">. </w:t>
      </w:r>
    </w:p>
    <w:p w14:paraId="4A2A4D1E" w14:textId="3DEE47A0" w:rsidR="008C1F3B" w:rsidRPr="008C1F3B" w:rsidRDefault="008C1F3B" w:rsidP="008C1F3B">
      <w:pPr>
        <w:pStyle w:val="ListParagraph"/>
        <w:numPr>
          <w:ilvl w:val="0"/>
          <w:numId w:val="29"/>
        </w:numPr>
        <w:rPr>
          <w:rFonts w:asciiTheme="majorHAnsi" w:hAnsiTheme="majorHAnsi"/>
        </w:rPr>
      </w:pPr>
      <w:r>
        <w:rPr>
          <w:rFonts w:asciiTheme="majorHAnsi" w:hAnsiTheme="majorHAnsi"/>
        </w:rPr>
        <w:t xml:space="preserve">Download and save the resulting CSV file as </w:t>
      </w:r>
      <w:r>
        <w:rPr>
          <w:rFonts w:asciiTheme="majorHAnsi" w:hAnsiTheme="majorHAnsi"/>
          <w:b/>
        </w:rPr>
        <w:t>K – Means 4</w:t>
      </w:r>
      <w:r w:rsidRPr="006E76EC">
        <w:rPr>
          <w:rFonts w:asciiTheme="majorHAnsi" w:hAnsiTheme="majorHAnsi"/>
          <w:b/>
        </w:rPr>
        <w:t>.csv</w:t>
      </w:r>
      <w:r>
        <w:rPr>
          <w:rFonts w:asciiTheme="majorHAnsi" w:hAnsiTheme="majorHAnsi"/>
        </w:rPr>
        <w:t>.</w:t>
      </w:r>
    </w:p>
    <w:p w14:paraId="7627063C" w14:textId="4F88106C" w:rsidR="008C1F3B" w:rsidRDefault="008C1F3B" w:rsidP="008C1F3B">
      <w:pPr>
        <w:pStyle w:val="Heading1"/>
      </w:pPr>
      <w:bookmarkStart w:id="16" w:name="_Toc425160003"/>
      <w:r w:rsidRPr="008C1F3B">
        <w:t>Optional: Visualizations for clustering using Power View</w:t>
      </w:r>
      <w:bookmarkEnd w:id="16"/>
    </w:p>
    <w:p w14:paraId="11142C42" w14:textId="77777777" w:rsidR="008C1F3B" w:rsidRDefault="008C1F3B" w:rsidP="008C1F3B">
      <w:pPr>
        <w:rPr>
          <w:rFonts w:asciiTheme="majorHAnsi" w:hAnsiTheme="majorHAnsi"/>
        </w:rPr>
      </w:pPr>
      <w:r w:rsidRPr="00627F5F">
        <w:rPr>
          <w:rFonts w:asciiTheme="majorHAnsi" w:hAnsiTheme="majorHAnsi"/>
        </w:rPr>
        <w:t>In</w:t>
      </w:r>
      <w:r>
        <w:rPr>
          <w:rFonts w:asciiTheme="majorHAnsi" w:hAnsiTheme="majorHAnsi"/>
        </w:rPr>
        <w:t xml:space="preserve"> this section, you will use Power View for Excel to visualize the cluster assignments.  Power View is an easy environment for creating visualizations and interacting with the K-Means data set. </w:t>
      </w:r>
    </w:p>
    <w:p w14:paraId="4DF2ACA1" w14:textId="77777777" w:rsidR="008C1F3B" w:rsidRDefault="008C1F3B" w:rsidP="008C1F3B">
      <w:pPr>
        <w:rPr>
          <w:b/>
          <w:color w:val="0070C0"/>
        </w:rPr>
      </w:pPr>
      <w:r w:rsidRPr="00390F92">
        <w:rPr>
          <w:b/>
          <w:color w:val="0070C0"/>
        </w:rPr>
        <w:t>Key Points</w:t>
      </w:r>
    </w:p>
    <w:p w14:paraId="71D56F5B" w14:textId="77777777" w:rsidR="008C1F3B" w:rsidRPr="00EC142D" w:rsidRDefault="008C1F3B" w:rsidP="008C1F3B">
      <w:pPr>
        <w:pStyle w:val="ListParagraph"/>
        <w:numPr>
          <w:ilvl w:val="0"/>
          <w:numId w:val="24"/>
        </w:numPr>
        <w:rPr>
          <w:rFonts w:asciiTheme="majorHAnsi" w:hAnsiTheme="majorHAnsi"/>
        </w:rPr>
      </w:pPr>
      <w:r w:rsidRPr="00EC142D">
        <w:rPr>
          <w:rFonts w:asciiTheme="majorHAnsi" w:hAnsiTheme="majorHAnsi"/>
        </w:rPr>
        <w:t xml:space="preserve">We will create one Power View visualization to include 4 charts which can be used to explore the profiles for each of the clusters created from the K-Means experiment. </w:t>
      </w:r>
    </w:p>
    <w:p w14:paraId="241DF238" w14:textId="77777777" w:rsidR="008C1F3B" w:rsidRPr="00B74F6F" w:rsidRDefault="008C1F3B" w:rsidP="008C1F3B">
      <w:pPr>
        <w:pStyle w:val="ListParagraph"/>
        <w:numPr>
          <w:ilvl w:val="0"/>
          <w:numId w:val="24"/>
        </w:numPr>
        <w:rPr>
          <w:rFonts w:asciiTheme="majorHAnsi" w:hAnsiTheme="majorHAnsi"/>
        </w:rPr>
      </w:pPr>
      <w:r w:rsidRPr="00B74F6F">
        <w:rPr>
          <w:rFonts w:asciiTheme="majorHAnsi" w:hAnsiTheme="majorHAnsi"/>
        </w:rPr>
        <w:t xml:space="preserve">The charts will profile </w:t>
      </w:r>
      <w:r w:rsidRPr="00B74F6F">
        <w:rPr>
          <w:rFonts w:asciiTheme="majorHAnsi" w:hAnsiTheme="majorHAnsi"/>
          <w:b/>
        </w:rPr>
        <w:t>Account_Length</w:t>
      </w:r>
      <w:r w:rsidRPr="00B74F6F">
        <w:rPr>
          <w:rFonts w:asciiTheme="majorHAnsi" w:hAnsiTheme="majorHAnsi"/>
        </w:rPr>
        <w:t xml:space="preserve"> against each of the following attributes: </w:t>
      </w:r>
      <w:r w:rsidRPr="00B74F6F">
        <w:rPr>
          <w:rFonts w:asciiTheme="majorHAnsi" w:hAnsiTheme="majorHAnsi"/>
          <w:b/>
        </w:rPr>
        <w:t>Day_Mins</w:t>
      </w:r>
      <w:r w:rsidRPr="00B74F6F">
        <w:rPr>
          <w:rFonts w:asciiTheme="majorHAnsi" w:hAnsiTheme="majorHAnsi"/>
        </w:rPr>
        <w:t xml:space="preserve">, </w:t>
      </w:r>
      <w:r w:rsidRPr="00B74F6F">
        <w:rPr>
          <w:rFonts w:asciiTheme="majorHAnsi" w:hAnsiTheme="majorHAnsi"/>
          <w:b/>
        </w:rPr>
        <w:t>Eve_Mins</w:t>
      </w:r>
      <w:r w:rsidRPr="00B74F6F">
        <w:rPr>
          <w:rFonts w:asciiTheme="majorHAnsi" w:hAnsiTheme="majorHAnsi"/>
        </w:rPr>
        <w:t xml:space="preserve">, </w:t>
      </w:r>
      <w:r w:rsidRPr="00B74F6F">
        <w:rPr>
          <w:rFonts w:asciiTheme="majorHAnsi" w:hAnsiTheme="majorHAnsi"/>
          <w:b/>
        </w:rPr>
        <w:t>Intl_Mins</w:t>
      </w:r>
      <w:r w:rsidRPr="00B74F6F">
        <w:rPr>
          <w:rFonts w:asciiTheme="majorHAnsi" w:hAnsiTheme="majorHAnsi"/>
        </w:rPr>
        <w:t xml:space="preserve">, and </w:t>
      </w:r>
      <w:r w:rsidRPr="00B74F6F">
        <w:rPr>
          <w:rFonts w:asciiTheme="majorHAnsi" w:hAnsiTheme="majorHAnsi"/>
          <w:b/>
        </w:rPr>
        <w:t>Night_Mins</w:t>
      </w:r>
      <w:r>
        <w:rPr>
          <w:rFonts w:asciiTheme="majorHAnsi" w:hAnsiTheme="majorHAnsi"/>
          <w:b/>
        </w:rPr>
        <w:t>.</w:t>
      </w:r>
    </w:p>
    <w:p w14:paraId="2BE20112" w14:textId="77777777" w:rsidR="008C1F3B" w:rsidRPr="00B74F6F" w:rsidRDefault="008C1F3B" w:rsidP="008C1F3B">
      <w:pPr>
        <w:pStyle w:val="ListParagraph"/>
        <w:numPr>
          <w:ilvl w:val="0"/>
          <w:numId w:val="24"/>
        </w:numPr>
        <w:rPr>
          <w:rFonts w:asciiTheme="majorHAnsi" w:hAnsiTheme="majorHAnsi"/>
        </w:rPr>
      </w:pPr>
      <w:r w:rsidRPr="00B74F6F">
        <w:rPr>
          <w:rFonts w:asciiTheme="majorHAnsi" w:hAnsiTheme="majorHAnsi"/>
        </w:rPr>
        <w:t>This section assumes some hands-on familiarity with Excel and Power View</w:t>
      </w:r>
      <w:r>
        <w:rPr>
          <w:rFonts w:asciiTheme="majorHAnsi" w:hAnsiTheme="majorHAnsi"/>
        </w:rPr>
        <w:t>.</w:t>
      </w:r>
      <w:r w:rsidRPr="00B74F6F">
        <w:rPr>
          <w:rFonts w:asciiTheme="majorHAnsi" w:hAnsiTheme="majorHAnsi"/>
        </w:rPr>
        <w:t xml:space="preserve"> </w:t>
      </w:r>
    </w:p>
    <w:p w14:paraId="184FE842" w14:textId="77777777" w:rsidR="008C1F3B" w:rsidRDefault="008C1F3B" w:rsidP="008C1F3B">
      <w:pPr>
        <w:rPr>
          <w:b/>
          <w:color w:val="0070C0"/>
        </w:rPr>
      </w:pPr>
      <w:r>
        <w:rPr>
          <w:b/>
          <w:color w:val="0070C0"/>
        </w:rPr>
        <w:t>Step-by-step</w:t>
      </w:r>
    </w:p>
    <w:p w14:paraId="4C8DE1D9" w14:textId="77777777" w:rsidR="008C1F3B" w:rsidRDefault="008C1F3B" w:rsidP="008C1F3B">
      <w:pPr>
        <w:rPr>
          <w:rFonts w:asciiTheme="majorHAnsi" w:hAnsiTheme="majorHAnsi"/>
        </w:rPr>
      </w:pPr>
      <w:r>
        <w:rPr>
          <w:rFonts w:asciiTheme="majorHAnsi" w:hAnsiTheme="majorHAnsi"/>
        </w:rPr>
        <w:lastRenderedPageBreak/>
        <w:t>This step takes about 15 minutes to complete.</w:t>
      </w:r>
    </w:p>
    <w:p w14:paraId="7A1E32AC" w14:textId="77777777" w:rsidR="008C1F3B" w:rsidRPr="00EC142D" w:rsidRDefault="008C1F3B" w:rsidP="008C1F3B">
      <w:pPr>
        <w:pStyle w:val="ListParagraph"/>
        <w:numPr>
          <w:ilvl w:val="0"/>
          <w:numId w:val="25"/>
        </w:numPr>
        <w:rPr>
          <w:rFonts w:asciiTheme="majorHAnsi" w:hAnsiTheme="majorHAnsi"/>
        </w:rPr>
      </w:pPr>
      <w:r w:rsidRPr="00EC142D">
        <w:rPr>
          <w:rFonts w:asciiTheme="majorHAnsi" w:hAnsiTheme="majorHAnsi"/>
        </w:rPr>
        <w:t>From your desktop open the file you downloaded from the K-Means clustering experiment for k = 4 and save as an Excel file</w:t>
      </w:r>
      <w:r w:rsidRPr="00EC142D">
        <w:rPr>
          <w:rFonts w:asciiTheme="majorHAnsi" w:hAnsiTheme="majorHAnsi"/>
          <w:b/>
        </w:rPr>
        <w:t xml:space="preserve"> (K-Means 4.xlsx)</w:t>
      </w:r>
      <w:r w:rsidRPr="00EC142D">
        <w:rPr>
          <w:rFonts w:asciiTheme="majorHAnsi" w:hAnsiTheme="majorHAnsi"/>
        </w:rPr>
        <w:t>.  This is necessary in order to use Power View features.</w:t>
      </w:r>
    </w:p>
    <w:p w14:paraId="738ADF73" w14:textId="77777777" w:rsidR="008C1F3B" w:rsidRDefault="008C1F3B" w:rsidP="008C1F3B">
      <w:pPr>
        <w:pStyle w:val="ListParagraph"/>
        <w:numPr>
          <w:ilvl w:val="0"/>
          <w:numId w:val="25"/>
        </w:numPr>
        <w:rPr>
          <w:rFonts w:asciiTheme="majorHAnsi" w:hAnsiTheme="majorHAnsi"/>
        </w:rPr>
      </w:pPr>
      <w:r>
        <w:rPr>
          <w:rFonts w:asciiTheme="majorHAnsi" w:hAnsiTheme="majorHAnsi"/>
        </w:rPr>
        <w:t>Insert a new Power View sheet with the following steps:</w:t>
      </w:r>
    </w:p>
    <w:p w14:paraId="31AB3F6E" w14:textId="77777777" w:rsidR="008C1F3B" w:rsidRDefault="008C1F3B" w:rsidP="008C1F3B">
      <w:pPr>
        <w:pStyle w:val="ListParagraph"/>
        <w:numPr>
          <w:ilvl w:val="1"/>
          <w:numId w:val="25"/>
        </w:numPr>
        <w:rPr>
          <w:rFonts w:asciiTheme="majorHAnsi" w:hAnsiTheme="majorHAnsi"/>
        </w:rPr>
      </w:pPr>
      <w:r w:rsidRPr="00EC142D">
        <w:rPr>
          <w:rFonts w:asciiTheme="majorHAnsi" w:hAnsiTheme="majorHAnsi"/>
        </w:rPr>
        <w:t xml:space="preserve">On the </w:t>
      </w:r>
      <w:r w:rsidRPr="00EC142D">
        <w:rPr>
          <w:rFonts w:asciiTheme="majorHAnsi" w:hAnsiTheme="majorHAnsi"/>
          <w:b/>
        </w:rPr>
        <w:t>K-Means 4</w:t>
      </w:r>
      <w:r w:rsidRPr="00EC142D">
        <w:rPr>
          <w:rFonts w:asciiTheme="majorHAnsi" w:hAnsiTheme="majorHAnsi"/>
        </w:rPr>
        <w:t xml:space="preserve"> tab, select all the data including header rows;</w:t>
      </w:r>
    </w:p>
    <w:p w14:paraId="11AD3428" w14:textId="77777777" w:rsidR="008C1F3B" w:rsidRPr="00EC142D" w:rsidRDefault="008C1F3B" w:rsidP="008C1F3B">
      <w:pPr>
        <w:pStyle w:val="ListParagraph"/>
        <w:numPr>
          <w:ilvl w:val="1"/>
          <w:numId w:val="25"/>
        </w:numPr>
        <w:rPr>
          <w:rFonts w:asciiTheme="majorHAnsi" w:hAnsiTheme="majorHAnsi"/>
        </w:rPr>
      </w:pPr>
      <w:r w:rsidRPr="00EC142D">
        <w:rPr>
          <w:rFonts w:asciiTheme="majorHAnsi" w:hAnsiTheme="majorHAnsi"/>
        </w:rPr>
        <w:t xml:space="preserve">From the Excel ribbon select the </w:t>
      </w:r>
      <w:r w:rsidRPr="00EC142D">
        <w:rPr>
          <w:rFonts w:asciiTheme="majorHAnsi" w:hAnsiTheme="majorHAnsi"/>
          <w:b/>
        </w:rPr>
        <w:t xml:space="preserve">Insert </w:t>
      </w:r>
      <w:r w:rsidRPr="00EC142D">
        <w:rPr>
          <w:rFonts w:asciiTheme="majorHAnsi" w:hAnsiTheme="majorHAnsi"/>
        </w:rPr>
        <w:t xml:space="preserve">tab, and then click on </w:t>
      </w:r>
      <w:r w:rsidRPr="00EC142D">
        <w:rPr>
          <w:rFonts w:asciiTheme="majorHAnsi" w:hAnsiTheme="majorHAnsi"/>
          <w:b/>
        </w:rPr>
        <w:t>Power View</w:t>
      </w:r>
      <w:r>
        <w:rPr>
          <w:rFonts w:asciiTheme="majorHAnsi" w:hAnsiTheme="majorHAnsi"/>
          <w:b/>
        </w:rPr>
        <w:t>.</w:t>
      </w:r>
    </w:p>
    <w:p w14:paraId="3CB6AA2A" w14:textId="77777777" w:rsidR="008C1F3B" w:rsidRPr="00EC142D" w:rsidRDefault="008C1F3B" w:rsidP="008C1F3B">
      <w:pPr>
        <w:pStyle w:val="ListParagraph"/>
        <w:numPr>
          <w:ilvl w:val="1"/>
          <w:numId w:val="25"/>
        </w:numPr>
        <w:rPr>
          <w:rFonts w:asciiTheme="majorHAnsi" w:hAnsiTheme="majorHAnsi"/>
        </w:rPr>
      </w:pPr>
      <w:r w:rsidRPr="00EC142D">
        <w:rPr>
          <w:rFonts w:asciiTheme="majorHAnsi" w:hAnsiTheme="majorHAnsi"/>
        </w:rPr>
        <w:t xml:space="preserve">Change its title to </w:t>
      </w:r>
      <w:r w:rsidRPr="00EC142D">
        <w:rPr>
          <w:rFonts w:asciiTheme="majorHAnsi" w:hAnsiTheme="majorHAnsi"/>
          <w:b/>
        </w:rPr>
        <w:t>Account Length By Cluster</w:t>
      </w:r>
    </w:p>
    <w:p w14:paraId="5DBC661C" w14:textId="72648202" w:rsidR="00902C08" w:rsidRPr="008C1F3B" w:rsidRDefault="008C1F3B" w:rsidP="008C1F3B">
      <w:pPr>
        <w:pStyle w:val="ListParagraph"/>
        <w:numPr>
          <w:ilvl w:val="1"/>
          <w:numId w:val="25"/>
        </w:numPr>
        <w:rPr>
          <w:rFonts w:asciiTheme="majorHAnsi" w:hAnsiTheme="majorHAnsi"/>
        </w:rPr>
      </w:pPr>
      <w:r w:rsidRPr="00EC142D">
        <w:rPr>
          <w:rFonts w:asciiTheme="majorHAnsi" w:hAnsiTheme="majorHAnsi"/>
        </w:rPr>
        <w:t xml:space="preserve">Rename your sheet </w:t>
      </w:r>
      <w:r w:rsidRPr="00EC142D">
        <w:rPr>
          <w:rFonts w:asciiTheme="majorHAnsi" w:hAnsiTheme="majorHAnsi"/>
          <w:b/>
        </w:rPr>
        <w:t>Account Length</w:t>
      </w:r>
    </w:p>
    <w:p w14:paraId="027F4153" w14:textId="46258ADA" w:rsidR="00A703C9" w:rsidRDefault="00DC45EF" w:rsidP="008C1F3B">
      <w:pPr>
        <w:rPr>
          <w:noProof/>
        </w:rPr>
      </w:pPr>
      <w:r>
        <w:rPr>
          <w:noProof/>
        </w:rPr>
        <w:drawing>
          <wp:inline distT="0" distB="0" distL="0" distR="0" wp14:anchorId="2F31CD00" wp14:editId="19A64F08">
            <wp:extent cx="5007870" cy="2704250"/>
            <wp:effectExtent l="0" t="0" r="254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3422" cy="2712648"/>
                    </a:xfrm>
                    <a:prstGeom prst="rect">
                      <a:avLst/>
                    </a:prstGeom>
                  </pic:spPr>
                </pic:pic>
              </a:graphicData>
            </a:graphic>
          </wp:inline>
        </w:drawing>
      </w:r>
    </w:p>
    <w:p w14:paraId="0188AE56" w14:textId="77777777" w:rsidR="008C1F3B" w:rsidRPr="00EC142D" w:rsidRDefault="008C1F3B" w:rsidP="008C1F3B">
      <w:pPr>
        <w:pStyle w:val="ListParagraph"/>
        <w:numPr>
          <w:ilvl w:val="0"/>
          <w:numId w:val="30"/>
        </w:numPr>
        <w:rPr>
          <w:rFonts w:asciiTheme="majorHAnsi" w:hAnsiTheme="majorHAnsi"/>
        </w:rPr>
      </w:pPr>
      <w:r w:rsidRPr="00EC142D">
        <w:rPr>
          <w:rFonts w:asciiTheme="majorHAnsi" w:hAnsiTheme="majorHAnsi"/>
        </w:rPr>
        <w:t xml:space="preserve">Select the existing table and from </w:t>
      </w:r>
      <w:r w:rsidRPr="00EC142D">
        <w:rPr>
          <w:rFonts w:asciiTheme="majorHAnsi" w:hAnsiTheme="majorHAnsi"/>
          <w:b/>
        </w:rPr>
        <w:t>Power View Fields</w:t>
      </w:r>
      <w:r w:rsidRPr="00EC142D">
        <w:rPr>
          <w:rFonts w:asciiTheme="majorHAnsi" w:hAnsiTheme="majorHAnsi"/>
        </w:rPr>
        <w:t xml:space="preserve"> </w:t>
      </w:r>
      <w:r w:rsidRPr="00EC142D">
        <w:rPr>
          <w:rFonts w:asciiTheme="majorHAnsi" w:hAnsiTheme="majorHAnsi"/>
          <w:i/>
        </w:rPr>
        <w:t>select</w:t>
      </w:r>
      <w:r w:rsidRPr="00EC142D">
        <w:rPr>
          <w:rFonts w:asciiTheme="majorHAnsi" w:hAnsiTheme="majorHAnsi"/>
        </w:rPr>
        <w:t xml:space="preserve"> the following fields: </w:t>
      </w:r>
      <w:r w:rsidRPr="00EC142D">
        <w:rPr>
          <w:rFonts w:asciiTheme="majorHAnsi" w:hAnsiTheme="majorHAnsi"/>
          <w:b/>
        </w:rPr>
        <w:t>Account_Length, Assignments, Day_Mins</w:t>
      </w:r>
      <w:r w:rsidRPr="00EC142D">
        <w:rPr>
          <w:rFonts w:asciiTheme="majorHAnsi" w:hAnsiTheme="majorHAnsi"/>
        </w:rPr>
        <w:t xml:space="preserve"> and </w:t>
      </w:r>
      <w:r w:rsidRPr="00EC142D">
        <w:rPr>
          <w:rFonts w:asciiTheme="majorHAnsi" w:hAnsiTheme="majorHAnsi"/>
          <w:i/>
        </w:rPr>
        <w:t>de-select</w:t>
      </w:r>
      <w:r w:rsidRPr="00EC142D">
        <w:rPr>
          <w:rFonts w:asciiTheme="majorHAnsi" w:hAnsiTheme="majorHAnsi"/>
        </w:rPr>
        <w:t xml:space="preserve"> any other fields that may have been selected by default.Modify the fields</w:t>
      </w:r>
      <w:r w:rsidRPr="00EC142D">
        <w:rPr>
          <w:rFonts w:asciiTheme="majorHAnsi" w:hAnsiTheme="majorHAnsi"/>
          <w:b/>
        </w:rPr>
        <w:t xml:space="preserve"> </w:t>
      </w:r>
      <w:r w:rsidRPr="00EC142D">
        <w:rPr>
          <w:rFonts w:asciiTheme="majorHAnsi" w:hAnsiTheme="majorHAnsi"/>
        </w:rPr>
        <w:t xml:space="preserve"> in the following way:</w:t>
      </w:r>
    </w:p>
    <w:p w14:paraId="7394D243" w14:textId="77777777" w:rsidR="008C1F3B" w:rsidRPr="007B50C6" w:rsidRDefault="008C1F3B" w:rsidP="008C1F3B">
      <w:pPr>
        <w:pStyle w:val="ListParagraph"/>
        <w:numPr>
          <w:ilvl w:val="1"/>
          <w:numId w:val="24"/>
        </w:numPr>
        <w:rPr>
          <w:rFonts w:asciiTheme="majorHAnsi" w:hAnsiTheme="majorHAnsi"/>
        </w:rPr>
      </w:pPr>
      <w:r>
        <w:rPr>
          <w:rFonts w:asciiTheme="majorHAnsi" w:hAnsiTheme="majorHAnsi"/>
        </w:rPr>
        <w:t>F</w:t>
      </w:r>
      <w:r w:rsidRPr="007B50C6">
        <w:rPr>
          <w:rFonts w:asciiTheme="majorHAnsi" w:hAnsiTheme="majorHAnsi"/>
        </w:rPr>
        <w:t xml:space="preserve">or </w:t>
      </w:r>
      <w:r w:rsidRPr="007B50C6">
        <w:rPr>
          <w:rFonts w:asciiTheme="majorHAnsi" w:hAnsiTheme="majorHAnsi"/>
          <w:b/>
        </w:rPr>
        <w:t>Account_Length</w:t>
      </w:r>
      <w:r w:rsidRPr="007B50C6">
        <w:rPr>
          <w:rFonts w:asciiTheme="majorHAnsi" w:hAnsiTheme="majorHAnsi"/>
        </w:rPr>
        <w:t xml:space="preserve"> field, click on the drop down and select </w:t>
      </w:r>
      <w:r w:rsidRPr="007B50C6">
        <w:rPr>
          <w:rFonts w:asciiTheme="majorHAnsi" w:hAnsiTheme="majorHAnsi"/>
          <w:b/>
        </w:rPr>
        <w:t>Average</w:t>
      </w:r>
      <w:r>
        <w:rPr>
          <w:rFonts w:asciiTheme="majorHAnsi" w:hAnsiTheme="majorHAnsi"/>
          <w:b/>
        </w:rPr>
        <w:t>.</w:t>
      </w:r>
    </w:p>
    <w:p w14:paraId="2F5336F3" w14:textId="77777777" w:rsidR="008C1F3B" w:rsidRPr="007B50C6" w:rsidRDefault="008C1F3B" w:rsidP="008C1F3B">
      <w:pPr>
        <w:pStyle w:val="ListParagraph"/>
        <w:numPr>
          <w:ilvl w:val="1"/>
          <w:numId w:val="24"/>
        </w:numPr>
        <w:rPr>
          <w:rFonts w:asciiTheme="majorHAnsi" w:hAnsiTheme="majorHAnsi"/>
        </w:rPr>
      </w:pPr>
      <w:r>
        <w:rPr>
          <w:rFonts w:asciiTheme="majorHAnsi" w:hAnsiTheme="majorHAnsi"/>
        </w:rPr>
        <w:t>F</w:t>
      </w:r>
      <w:r w:rsidRPr="007B50C6">
        <w:rPr>
          <w:rFonts w:asciiTheme="majorHAnsi" w:hAnsiTheme="majorHAnsi"/>
        </w:rPr>
        <w:t xml:space="preserve">or </w:t>
      </w:r>
      <w:r w:rsidRPr="007B50C6">
        <w:rPr>
          <w:rFonts w:asciiTheme="majorHAnsi" w:hAnsiTheme="majorHAnsi"/>
          <w:b/>
        </w:rPr>
        <w:t>Day_Mins</w:t>
      </w:r>
      <w:r w:rsidRPr="007B50C6">
        <w:rPr>
          <w:rFonts w:asciiTheme="majorHAnsi" w:hAnsiTheme="majorHAnsi"/>
        </w:rPr>
        <w:t xml:space="preserve">, click on the drop down and select </w:t>
      </w:r>
      <w:r w:rsidRPr="007B50C6">
        <w:rPr>
          <w:rFonts w:asciiTheme="majorHAnsi" w:hAnsiTheme="majorHAnsi"/>
          <w:b/>
        </w:rPr>
        <w:t>Average</w:t>
      </w:r>
      <w:r>
        <w:rPr>
          <w:rFonts w:asciiTheme="majorHAnsi" w:hAnsiTheme="majorHAnsi"/>
          <w:b/>
        </w:rPr>
        <w:t>.</w:t>
      </w:r>
    </w:p>
    <w:p w14:paraId="2DAAB6D2" w14:textId="09E4CF19" w:rsidR="00904B1E" w:rsidRPr="008C1F3B" w:rsidRDefault="008C1F3B" w:rsidP="008C1F3B">
      <w:pPr>
        <w:pStyle w:val="ListParagraph"/>
        <w:numPr>
          <w:ilvl w:val="1"/>
          <w:numId w:val="24"/>
        </w:numPr>
        <w:rPr>
          <w:rFonts w:asciiTheme="majorHAnsi" w:hAnsiTheme="majorHAnsi"/>
        </w:rPr>
      </w:pPr>
      <w:r>
        <w:rPr>
          <w:rFonts w:asciiTheme="majorHAnsi" w:hAnsiTheme="majorHAnsi"/>
        </w:rPr>
        <w:t xml:space="preserve">For </w:t>
      </w:r>
      <w:r w:rsidRPr="007B50C6">
        <w:rPr>
          <w:rFonts w:asciiTheme="majorHAnsi" w:hAnsiTheme="majorHAnsi"/>
          <w:b/>
        </w:rPr>
        <w:t>Assignments</w:t>
      </w:r>
      <w:r>
        <w:rPr>
          <w:rFonts w:asciiTheme="majorHAnsi" w:hAnsiTheme="majorHAnsi"/>
        </w:rPr>
        <w:t xml:space="preserve">, </w:t>
      </w:r>
      <w:r w:rsidRPr="007B50C6">
        <w:rPr>
          <w:rFonts w:asciiTheme="majorHAnsi" w:hAnsiTheme="majorHAnsi"/>
        </w:rPr>
        <w:t xml:space="preserve">click on the drop down and select </w:t>
      </w:r>
      <w:r>
        <w:rPr>
          <w:rFonts w:asciiTheme="majorHAnsi" w:hAnsiTheme="majorHAnsi"/>
          <w:b/>
        </w:rPr>
        <w:t>Do not summarize.</w:t>
      </w:r>
    </w:p>
    <w:p w14:paraId="56534B7B" w14:textId="64A3C054" w:rsidR="00902C08" w:rsidRDefault="00EC75C6" w:rsidP="008C1F3B">
      <w:pPr>
        <w:tabs>
          <w:tab w:val="left" w:pos="4918"/>
        </w:tabs>
        <w:rPr>
          <w:noProof/>
        </w:rPr>
      </w:pPr>
      <w:r>
        <w:rPr>
          <w:noProof/>
        </w:rPr>
        <w:drawing>
          <wp:inline distT="0" distB="0" distL="0" distR="0" wp14:anchorId="3378C511" wp14:editId="609423D6">
            <wp:extent cx="4988490" cy="2701636"/>
            <wp:effectExtent l="0" t="0" r="317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96941" cy="2706213"/>
                    </a:xfrm>
                    <a:prstGeom prst="rect">
                      <a:avLst/>
                    </a:prstGeom>
                  </pic:spPr>
                </pic:pic>
              </a:graphicData>
            </a:graphic>
          </wp:inline>
        </w:drawing>
      </w:r>
    </w:p>
    <w:p w14:paraId="055AFD63" w14:textId="5EB9C94F" w:rsidR="00904B1E" w:rsidRPr="008C1F3B" w:rsidRDefault="008C1F3B" w:rsidP="008C1F3B">
      <w:pPr>
        <w:pStyle w:val="ListParagraph"/>
        <w:numPr>
          <w:ilvl w:val="0"/>
          <w:numId w:val="31"/>
        </w:numPr>
        <w:rPr>
          <w:rFonts w:asciiTheme="majorHAnsi" w:hAnsiTheme="majorHAnsi"/>
        </w:rPr>
      </w:pPr>
      <w:r w:rsidRPr="00EC142D">
        <w:rPr>
          <w:rFonts w:asciiTheme="majorHAnsi" w:hAnsiTheme="majorHAnsi"/>
        </w:rPr>
        <w:t xml:space="preserve">Change the visualization from a table to a </w:t>
      </w:r>
      <w:r w:rsidRPr="00EC142D">
        <w:rPr>
          <w:rFonts w:asciiTheme="majorHAnsi" w:hAnsiTheme="majorHAnsi"/>
          <w:b/>
        </w:rPr>
        <w:t>Scatter chart</w:t>
      </w:r>
      <w:r w:rsidRPr="00EC142D">
        <w:rPr>
          <w:rFonts w:asciiTheme="majorHAnsi" w:hAnsiTheme="majorHAnsi"/>
        </w:rPr>
        <w:t xml:space="preserve"> Resize it fit top right corner of the canvas.</w:t>
      </w:r>
      <w:r w:rsidR="00904B1E">
        <w:rPr>
          <w:noProof/>
        </w:rPr>
        <w:tab/>
      </w:r>
    </w:p>
    <w:p w14:paraId="29D889C9" w14:textId="1E9CF94A" w:rsidR="001D3EE2" w:rsidRDefault="00EC75C6" w:rsidP="008C1F3B">
      <w:pPr>
        <w:rPr>
          <w:noProof/>
        </w:rPr>
      </w:pPr>
      <w:r>
        <w:rPr>
          <w:noProof/>
        </w:rPr>
        <w:lastRenderedPageBreak/>
        <w:drawing>
          <wp:inline distT="0" distB="0" distL="0" distR="0" wp14:anchorId="73BBB32B" wp14:editId="7506F997">
            <wp:extent cx="5017325" cy="2715395"/>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3844" cy="2718923"/>
                    </a:xfrm>
                    <a:prstGeom prst="rect">
                      <a:avLst/>
                    </a:prstGeom>
                  </pic:spPr>
                </pic:pic>
              </a:graphicData>
            </a:graphic>
          </wp:inline>
        </w:drawing>
      </w:r>
    </w:p>
    <w:p w14:paraId="5678FD5E" w14:textId="7D5D1A55" w:rsidR="008268D2" w:rsidRPr="008C1F3B" w:rsidRDefault="008C1F3B" w:rsidP="008C1F3B">
      <w:pPr>
        <w:pStyle w:val="ListParagraph"/>
        <w:numPr>
          <w:ilvl w:val="0"/>
          <w:numId w:val="32"/>
        </w:numPr>
        <w:rPr>
          <w:rFonts w:asciiTheme="majorHAnsi" w:hAnsiTheme="majorHAnsi"/>
        </w:rPr>
      </w:pPr>
      <w:r w:rsidRPr="00EC142D">
        <w:rPr>
          <w:rFonts w:asciiTheme="majorHAnsi" w:hAnsiTheme="majorHAnsi"/>
        </w:rPr>
        <w:t xml:space="preserve">Create a legend for the chart by dragging the Power View field </w:t>
      </w:r>
      <w:r w:rsidRPr="00EC142D">
        <w:rPr>
          <w:rFonts w:asciiTheme="majorHAnsi" w:hAnsiTheme="majorHAnsi"/>
          <w:b/>
        </w:rPr>
        <w:t>Assignments</w:t>
      </w:r>
      <w:r w:rsidRPr="00EC142D">
        <w:rPr>
          <w:rFonts w:asciiTheme="majorHAnsi" w:hAnsiTheme="majorHAnsi"/>
        </w:rPr>
        <w:t xml:space="preserve"> into the </w:t>
      </w:r>
      <w:r w:rsidRPr="00EC142D">
        <w:rPr>
          <w:rFonts w:asciiTheme="majorHAnsi" w:hAnsiTheme="majorHAnsi"/>
          <w:b/>
        </w:rPr>
        <w:t xml:space="preserve">COLOR </w:t>
      </w:r>
      <w:r w:rsidRPr="00EC142D">
        <w:rPr>
          <w:rFonts w:asciiTheme="majorHAnsi" w:hAnsiTheme="majorHAnsi"/>
        </w:rPr>
        <w:t xml:space="preserve">box. Next, drag the field </w:t>
      </w:r>
      <w:r w:rsidRPr="00EC142D">
        <w:rPr>
          <w:rFonts w:asciiTheme="majorHAnsi" w:hAnsiTheme="majorHAnsi"/>
          <w:b/>
        </w:rPr>
        <w:t>Day_Mins</w:t>
      </w:r>
      <w:r w:rsidRPr="00EC142D">
        <w:rPr>
          <w:rFonts w:asciiTheme="majorHAnsi" w:hAnsiTheme="majorHAnsi"/>
        </w:rPr>
        <w:t xml:space="preserve"> from the Power View fields into the SIZE box. Click on the drop down and select </w:t>
      </w:r>
      <w:r w:rsidRPr="00EC142D">
        <w:rPr>
          <w:rFonts w:asciiTheme="majorHAnsi" w:hAnsiTheme="majorHAnsi"/>
          <w:b/>
        </w:rPr>
        <w:t xml:space="preserve">Average. </w:t>
      </w:r>
      <w:r w:rsidRPr="00EC142D">
        <w:rPr>
          <w:rFonts w:asciiTheme="majorHAnsi" w:hAnsiTheme="majorHAnsi"/>
        </w:rPr>
        <w:t>Resize your chart and move it to the upper left side of your canvas</w:t>
      </w:r>
      <w:r>
        <w:rPr>
          <w:rFonts w:asciiTheme="majorHAnsi" w:hAnsiTheme="majorHAnsi"/>
        </w:rPr>
        <w:t>.</w:t>
      </w:r>
    </w:p>
    <w:p w14:paraId="06F55683" w14:textId="46881589" w:rsidR="00D95E15" w:rsidRDefault="00E83C9C" w:rsidP="008C1F3B">
      <w:pPr>
        <w:tabs>
          <w:tab w:val="left" w:pos="7764"/>
        </w:tabs>
      </w:pPr>
      <w:r>
        <w:rPr>
          <w:noProof/>
        </w:rPr>
        <w:drawing>
          <wp:inline distT="0" distB="0" distL="0" distR="0" wp14:anchorId="7CC5162F" wp14:editId="46B5CD02">
            <wp:extent cx="5037146" cy="267248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65019" cy="2687274"/>
                    </a:xfrm>
                    <a:prstGeom prst="rect">
                      <a:avLst/>
                    </a:prstGeom>
                  </pic:spPr>
                </pic:pic>
              </a:graphicData>
            </a:graphic>
          </wp:inline>
        </w:drawing>
      </w:r>
    </w:p>
    <w:p w14:paraId="082E30DA" w14:textId="77777777" w:rsidR="008C1F3B" w:rsidRPr="00EC142D" w:rsidRDefault="008C1F3B" w:rsidP="008C1F3B">
      <w:pPr>
        <w:pStyle w:val="ListParagraph"/>
        <w:numPr>
          <w:ilvl w:val="0"/>
          <w:numId w:val="33"/>
        </w:numPr>
        <w:rPr>
          <w:rFonts w:asciiTheme="majorHAnsi" w:hAnsiTheme="majorHAnsi"/>
        </w:rPr>
      </w:pPr>
      <w:r w:rsidRPr="00EC142D">
        <w:rPr>
          <w:rFonts w:asciiTheme="majorHAnsi" w:hAnsiTheme="majorHAnsi"/>
        </w:rPr>
        <w:t xml:space="preserve">Copy and paste the first chart, place it </w:t>
      </w:r>
      <w:r>
        <w:rPr>
          <w:rFonts w:asciiTheme="majorHAnsi" w:hAnsiTheme="majorHAnsi"/>
        </w:rPr>
        <w:t>the upper right</w:t>
      </w:r>
      <w:r w:rsidRPr="00EC142D">
        <w:rPr>
          <w:rFonts w:asciiTheme="majorHAnsi" w:hAnsiTheme="majorHAnsi"/>
        </w:rPr>
        <w:t xml:space="preserve"> side of canvas. In this new chart replace </w:t>
      </w:r>
      <w:r w:rsidRPr="00EC142D">
        <w:rPr>
          <w:rFonts w:ascii="Verdana" w:hAnsi="Verdana"/>
          <w:b/>
        </w:rPr>
        <w:t>Σ</w:t>
      </w:r>
      <w:r w:rsidRPr="00EC142D">
        <w:rPr>
          <w:rFonts w:asciiTheme="majorHAnsi" w:hAnsiTheme="majorHAnsi"/>
          <w:b/>
        </w:rPr>
        <w:t xml:space="preserve"> Average of Day_mins</w:t>
      </w:r>
      <w:r w:rsidRPr="00EC142D">
        <w:rPr>
          <w:rFonts w:asciiTheme="majorHAnsi" w:hAnsiTheme="majorHAnsi"/>
        </w:rPr>
        <w:t xml:space="preserve"> with </w:t>
      </w:r>
      <w:r w:rsidRPr="00EC142D">
        <w:rPr>
          <w:rFonts w:ascii="Verdana" w:hAnsi="Verdana"/>
          <w:b/>
        </w:rPr>
        <w:t>Σ</w:t>
      </w:r>
      <w:r w:rsidRPr="00EC142D">
        <w:rPr>
          <w:rFonts w:asciiTheme="majorHAnsi" w:hAnsiTheme="majorHAnsi"/>
          <w:b/>
        </w:rPr>
        <w:t xml:space="preserve"> Average of Intl_Mins</w:t>
      </w:r>
      <w:r>
        <w:rPr>
          <w:rFonts w:asciiTheme="majorHAnsi" w:hAnsiTheme="majorHAnsi"/>
        </w:rPr>
        <w:t xml:space="preserve">, on both </w:t>
      </w:r>
      <w:r w:rsidRPr="00EC142D">
        <w:rPr>
          <w:rFonts w:ascii="Verdana" w:hAnsi="Verdana"/>
          <w:b/>
        </w:rPr>
        <w:t>Σ</w:t>
      </w:r>
      <w:r w:rsidRPr="00EC142D">
        <w:rPr>
          <w:rFonts w:asciiTheme="majorHAnsi" w:hAnsiTheme="majorHAnsi"/>
          <w:b/>
        </w:rPr>
        <w:t xml:space="preserve"> Y VALUE</w:t>
      </w:r>
      <w:r w:rsidRPr="00EC142D">
        <w:rPr>
          <w:rFonts w:asciiTheme="majorHAnsi" w:hAnsiTheme="majorHAnsi"/>
        </w:rPr>
        <w:t xml:space="preserve"> and </w:t>
      </w:r>
      <w:r w:rsidRPr="00EC142D">
        <w:rPr>
          <w:rFonts w:ascii="Verdana" w:hAnsi="Verdana"/>
          <w:b/>
        </w:rPr>
        <w:t>Σ</w:t>
      </w:r>
      <w:r w:rsidRPr="00EC142D">
        <w:rPr>
          <w:rFonts w:asciiTheme="majorHAnsi" w:hAnsiTheme="majorHAnsi"/>
          <w:b/>
        </w:rPr>
        <w:t xml:space="preserve"> SIZE</w:t>
      </w:r>
      <w:r w:rsidRPr="00EC142D">
        <w:rPr>
          <w:rFonts w:asciiTheme="majorHAnsi" w:hAnsiTheme="majorHAnsi"/>
        </w:rPr>
        <w:t>.</w:t>
      </w:r>
    </w:p>
    <w:p w14:paraId="768956D2" w14:textId="77777777" w:rsidR="008C1F3B" w:rsidRDefault="007257EB" w:rsidP="008C1F3B">
      <w:r>
        <w:rPr>
          <w:noProof/>
        </w:rPr>
        <w:lastRenderedPageBreak/>
        <w:drawing>
          <wp:inline distT="0" distB="0" distL="0" distR="0" wp14:anchorId="5D9DA425" wp14:editId="7FA7FB07">
            <wp:extent cx="5024310" cy="2681492"/>
            <wp:effectExtent l="0" t="0" r="508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6072" cy="2687769"/>
                    </a:xfrm>
                    <a:prstGeom prst="rect">
                      <a:avLst/>
                    </a:prstGeom>
                  </pic:spPr>
                </pic:pic>
              </a:graphicData>
            </a:graphic>
          </wp:inline>
        </w:drawing>
      </w:r>
    </w:p>
    <w:p w14:paraId="0CD0E80A" w14:textId="42EA3AAD" w:rsidR="008C1F3B" w:rsidRPr="00B6276A" w:rsidRDefault="008C1F3B" w:rsidP="008C1F3B">
      <w:pPr>
        <w:pStyle w:val="ListParagraph"/>
        <w:numPr>
          <w:ilvl w:val="0"/>
          <w:numId w:val="12"/>
        </w:numPr>
        <w:rPr>
          <w:rFonts w:asciiTheme="majorHAnsi" w:hAnsiTheme="majorHAnsi"/>
        </w:rPr>
      </w:pPr>
      <w:r w:rsidRPr="007F2522">
        <w:rPr>
          <w:rFonts w:asciiTheme="majorHAnsi" w:hAnsiTheme="majorHAnsi"/>
        </w:rPr>
        <w:t>Copy and paste the first chart</w:t>
      </w:r>
      <w:r>
        <w:rPr>
          <w:rFonts w:asciiTheme="majorHAnsi" w:hAnsiTheme="majorHAnsi"/>
        </w:rPr>
        <w:t xml:space="preserve">, place it </w:t>
      </w:r>
      <w:r w:rsidRPr="007F2522">
        <w:rPr>
          <w:rFonts w:asciiTheme="majorHAnsi" w:hAnsiTheme="majorHAnsi"/>
        </w:rPr>
        <w:t xml:space="preserve">the </w:t>
      </w:r>
      <w:r>
        <w:rPr>
          <w:rFonts w:asciiTheme="majorHAnsi" w:hAnsiTheme="majorHAnsi"/>
        </w:rPr>
        <w:t>bottom</w:t>
      </w:r>
      <w:r w:rsidRPr="007F2522">
        <w:rPr>
          <w:rFonts w:asciiTheme="majorHAnsi" w:hAnsiTheme="majorHAnsi"/>
        </w:rPr>
        <w:t xml:space="preserve"> </w:t>
      </w:r>
      <w:r>
        <w:rPr>
          <w:rFonts w:asciiTheme="majorHAnsi" w:hAnsiTheme="majorHAnsi"/>
        </w:rPr>
        <w:t xml:space="preserve">left </w:t>
      </w:r>
      <w:r w:rsidRPr="007F2522">
        <w:rPr>
          <w:rFonts w:asciiTheme="majorHAnsi" w:hAnsiTheme="majorHAnsi"/>
        </w:rPr>
        <w:t xml:space="preserve">side of </w:t>
      </w:r>
      <w:r>
        <w:rPr>
          <w:rFonts w:asciiTheme="majorHAnsi" w:hAnsiTheme="majorHAnsi"/>
        </w:rPr>
        <w:t xml:space="preserve">canvas. In this new chart replace </w:t>
      </w:r>
      <w:r w:rsidRPr="00E2241F">
        <w:rPr>
          <w:rFonts w:ascii="Verdana" w:hAnsi="Verdana"/>
          <w:b/>
        </w:rPr>
        <w:t>Σ</w:t>
      </w:r>
      <w:r w:rsidRPr="00E2241F">
        <w:rPr>
          <w:rFonts w:asciiTheme="majorHAnsi" w:hAnsiTheme="majorHAnsi"/>
          <w:b/>
        </w:rPr>
        <w:t xml:space="preserve"> Average of Day_mins</w:t>
      </w:r>
      <w:r>
        <w:rPr>
          <w:rFonts w:asciiTheme="majorHAnsi" w:hAnsiTheme="majorHAnsi"/>
        </w:rPr>
        <w:t xml:space="preserve"> with </w:t>
      </w:r>
      <w:r w:rsidRPr="00E2241F">
        <w:rPr>
          <w:rFonts w:ascii="Verdana" w:hAnsi="Verdana"/>
          <w:b/>
        </w:rPr>
        <w:t>Σ</w:t>
      </w:r>
      <w:r w:rsidRPr="00E2241F">
        <w:rPr>
          <w:rFonts w:asciiTheme="majorHAnsi" w:hAnsiTheme="majorHAnsi"/>
          <w:b/>
        </w:rPr>
        <w:t xml:space="preserve"> Average of </w:t>
      </w:r>
      <w:r>
        <w:rPr>
          <w:rFonts w:asciiTheme="majorHAnsi" w:hAnsiTheme="majorHAnsi"/>
          <w:b/>
        </w:rPr>
        <w:t>Eve</w:t>
      </w:r>
      <w:r w:rsidRPr="00E2241F">
        <w:rPr>
          <w:rFonts w:asciiTheme="majorHAnsi" w:hAnsiTheme="majorHAnsi"/>
          <w:b/>
        </w:rPr>
        <w:t>_Mins</w:t>
      </w:r>
      <w:r w:rsidR="00B6276A">
        <w:rPr>
          <w:rFonts w:asciiTheme="majorHAnsi" w:hAnsiTheme="majorHAnsi"/>
        </w:rPr>
        <w:t xml:space="preserve">, on both </w:t>
      </w:r>
      <w:r w:rsidRPr="00E2241F">
        <w:rPr>
          <w:rFonts w:ascii="Verdana" w:hAnsi="Verdana"/>
          <w:b/>
        </w:rPr>
        <w:t>Σ</w:t>
      </w:r>
      <w:r w:rsidRPr="00E2241F">
        <w:rPr>
          <w:rFonts w:asciiTheme="majorHAnsi" w:hAnsiTheme="majorHAnsi"/>
          <w:b/>
        </w:rPr>
        <w:t xml:space="preserve"> Y VALUE</w:t>
      </w:r>
      <w:r>
        <w:rPr>
          <w:rFonts w:asciiTheme="majorHAnsi" w:hAnsiTheme="majorHAnsi"/>
        </w:rPr>
        <w:t xml:space="preserve"> and </w:t>
      </w:r>
      <w:r w:rsidRPr="00E2241F">
        <w:rPr>
          <w:rFonts w:ascii="Verdana" w:hAnsi="Verdana"/>
          <w:b/>
        </w:rPr>
        <w:t>Σ</w:t>
      </w:r>
      <w:r w:rsidRPr="00E2241F">
        <w:rPr>
          <w:rFonts w:asciiTheme="majorHAnsi" w:hAnsiTheme="majorHAnsi"/>
          <w:b/>
        </w:rPr>
        <w:t xml:space="preserve"> SIZE</w:t>
      </w:r>
      <w:r>
        <w:rPr>
          <w:rFonts w:asciiTheme="majorHAnsi" w:hAnsiTheme="majorHAnsi"/>
        </w:rPr>
        <w:t>.</w:t>
      </w:r>
    </w:p>
    <w:p w14:paraId="09EF886C" w14:textId="2B392EE9" w:rsidR="002235B6" w:rsidRDefault="00223628" w:rsidP="00B6276A">
      <w:pPr>
        <w:tabs>
          <w:tab w:val="left" w:pos="7764"/>
        </w:tabs>
      </w:pPr>
      <w:r>
        <w:rPr>
          <w:noProof/>
        </w:rPr>
        <w:drawing>
          <wp:inline distT="0" distB="0" distL="0" distR="0" wp14:anchorId="4BC95FF5" wp14:editId="05557A9E">
            <wp:extent cx="4994910" cy="265655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11170" cy="2665200"/>
                    </a:xfrm>
                    <a:prstGeom prst="rect">
                      <a:avLst/>
                    </a:prstGeom>
                  </pic:spPr>
                </pic:pic>
              </a:graphicData>
            </a:graphic>
          </wp:inline>
        </w:drawing>
      </w:r>
    </w:p>
    <w:p w14:paraId="0E045DCB" w14:textId="0B163AE6" w:rsidR="00B6276A" w:rsidRPr="007257EB" w:rsidRDefault="00B6276A" w:rsidP="00B6276A">
      <w:pPr>
        <w:pStyle w:val="ListParagraph"/>
        <w:numPr>
          <w:ilvl w:val="0"/>
          <w:numId w:val="34"/>
        </w:numPr>
      </w:pPr>
      <w:r w:rsidRPr="007257EB">
        <w:rPr>
          <w:rFonts w:asciiTheme="majorHAnsi" w:hAnsiTheme="majorHAnsi"/>
        </w:rPr>
        <w:t xml:space="preserve">Copy and paste the first chart, place it the bottom right side of canvas. In this new chart replace </w:t>
      </w:r>
      <w:r w:rsidRPr="007257EB">
        <w:rPr>
          <w:rFonts w:ascii="Verdana" w:hAnsi="Verdana"/>
          <w:b/>
        </w:rPr>
        <w:t>Σ</w:t>
      </w:r>
      <w:r w:rsidRPr="007257EB">
        <w:rPr>
          <w:rFonts w:asciiTheme="majorHAnsi" w:hAnsiTheme="majorHAnsi"/>
          <w:b/>
        </w:rPr>
        <w:t xml:space="preserve"> Average of Day_mins</w:t>
      </w:r>
      <w:r w:rsidRPr="007257EB">
        <w:rPr>
          <w:rFonts w:asciiTheme="majorHAnsi" w:hAnsiTheme="majorHAnsi"/>
        </w:rPr>
        <w:t xml:space="preserve"> with </w:t>
      </w:r>
      <w:r w:rsidRPr="007257EB">
        <w:rPr>
          <w:rFonts w:ascii="Verdana" w:hAnsi="Verdana"/>
          <w:b/>
        </w:rPr>
        <w:t>Σ</w:t>
      </w:r>
      <w:r w:rsidRPr="007257EB">
        <w:rPr>
          <w:rFonts w:asciiTheme="majorHAnsi" w:hAnsiTheme="majorHAnsi"/>
          <w:b/>
        </w:rPr>
        <w:t xml:space="preserve"> Average of Night_Mins</w:t>
      </w:r>
      <w:r>
        <w:rPr>
          <w:rFonts w:asciiTheme="majorHAnsi" w:hAnsiTheme="majorHAnsi"/>
        </w:rPr>
        <w:t xml:space="preserve">, on both </w:t>
      </w:r>
      <w:r w:rsidRPr="007257EB">
        <w:rPr>
          <w:rFonts w:ascii="Verdana" w:hAnsi="Verdana"/>
          <w:b/>
        </w:rPr>
        <w:t>Σ</w:t>
      </w:r>
      <w:r w:rsidRPr="007257EB">
        <w:rPr>
          <w:rFonts w:asciiTheme="majorHAnsi" w:hAnsiTheme="majorHAnsi"/>
          <w:b/>
        </w:rPr>
        <w:t xml:space="preserve"> Y VALUE</w:t>
      </w:r>
      <w:r w:rsidRPr="007257EB">
        <w:rPr>
          <w:rFonts w:asciiTheme="majorHAnsi" w:hAnsiTheme="majorHAnsi"/>
        </w:rPr>
        <w:t xml:space="preserve"> and </w:t>
      </w:r>
      <w:r w:rsidRPr="007257EB">
        <w:rPr>
          <w:rFonts w:ascii="Verdana" w:hAnsi="Verdana"/>
          <w:b/>
        </w:rPr>
        <w:t>Σ</w:t>
      </w:r>
      <w:r w:rsidRPr="007257EB">
        <w:rPr>
          <w:rFonts w:asciiTheme="majorHAnsi" w:hAnsiTheme="majorHAnsi"/>
          <w:b/>
        </w:rPr>
        <w:t xml:space="preserve"> SIZE</w:t>
      </w:r>
      <w:r w:rsidRPr="007257EB">
        <w:rPr>
          <w:rFonts w:asciiTheme="majorHAnsi" w:hAnsiTheme="majorHAnsi"/>
        </w:rPr>
        <w:t>.</w:t>
      </w:r>
    </w:p>
    <w:p w14:paraId="46D428BA" w14:textId="52781F60" w:rsidR="007257EB" w:rsidRDefault="00B6276A" w:rsidP="00B6276A">
      <w:pPr>
        <w:pStyle w:val="ListParagraph"/>
        <w:numPr>
          <w:ilvl w:val="0"/>
          <w:numId w:val="34"/>
        </w:numPr>
      </w:pPr>
      <w:r w:rsidRPr="007257EB">
        <w:rPr>
          <w:rFonts w:asciiTheme="majorHAnsi" w:hAnsiTheme="majorHAnsi"/>
        </w:rPr>
        <w:t>Explore the insights and note how each cluster (assignment) is different based on the duration of calls in different periods.</w:t>
      </w:r>
    </w:p>
    <w:p w14:paraId="5D4E5B72" w14:textId="77777777" w:rsidR="00B6276A" w:rsidRDefault="007257EB" w:rsidP="00B6276A">
      <w:pPr>
        <w:tabs>
          <w:tab w:val="left" w:pos="7764"/>
        </w:tabs>
      </w:pPr>
      <w:r>
        <w:rPr>
          <w:noProof/>
        </w:rPr>
        <w:lastRenderedPageBreak/>
        <w:drawing>
          <wp:inline distT="0" distB="0" distL="0" distR="0" wp14:anchorId="7195E895" wp14:editId="1F089E6E">
            <wp:extent cx="5029200" cy="267432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656" cy="2677225"/>
                    </a:xfrm>
                    <a:prstGeom prst="rect">
                      <a:avLst/>
                    </a:prstGeom>
                  </pic:spPr>
                </pic:pic>
              </a:graphicData>
            </a:graphic>
          </wp:inline>
        </w:drawing>
      </w:r>
    </w:p>
    <w:p w14:paraId="638D9B17" w14:textId="1C8CB6D2" w:rsidR="00B6276A" w:rsidRPr="00B6276A" w:rsidRDefault="00B6276A" w:rsidP="00B6276A">
      <w:pPr>
        <w:pStyle w:val="Heading1"/>
      </w:pPr>
      <w:bookmarkStart w:id="17" w:name="_Toc425160004"/>
      <w:r w:rsidRPr="00B6276A">
        <w:t>Summary</w:t>
      </w:r>
      <w:bookmarkEnd w:id="17"/>
      <w:r w:rsidRPr="00B6276A">
        <w:tab/>
      </w:r>
    </w:p>
    <w:p w14:paraId="44E1FAD8" w14:textId="4FDCD720" w:rsidR="00B6276A" w:rsidRPr="0011281C" w:rsidRDefault="00B6276A" w:rsidP="00B6276A">
      <w:pPr>
        <w:rPr>
          <w:rFonts w:asciiTheme="majorHAnsi" w:hAnsiTheme="majorHAnsi"/>
        </w:rPr>
      </w:pPr>
      <w:r>
        <w:rPr>
          <w:rFonts w:asciiTheme="majorHAnsi" w:hAnsiTheme="majorHAnsi"/>
        </w:rPr>
        <w:t>This lab was intended to introduce you to the basic concepts of data science such as binary classification, segmentation, training and testing a model using Azure Machine Learning. Azure SQL Server, Power view, Power BI and R scripting is used data ingestion and end user visualizations to demonstrate an integrated approach for an end-to-end solution. Finally, a web service is created to operationalize the model and excel and RStudio was used to consume the web service.</w:t>
      </w:r>
    </w:p>
    <w:p w14:paraId="55DDB371" w14:textId="53E97962" w:rsidR="00B6276A" w:rsidRPr="00F320DE" w:rsidRDefault="00B6276A" w:rsidP="00AA194E">
      <w:pPr>
        <w:pStyle w:val="Heading1"/>
      </w:pPr>
      <w:bookmarkStart w:id="18" w:name="_Toc425160005"/>
      <w:r w:rsidRPr="00B6276A">
        <w:t xml:space="preserve">Appendix A: </w:t>
      </w:r>
      <w:bookmarkEnd w:id="18"/>
    </w:p>
    <w:p w14:paraId="78E23CFB" w14:textId="0C8FED63" w:rsidR="00DD0C19" w:rsidRDefault="00DD0C19" w:rsidP="00DD0C19">
      <w:pPr>
        <w:tabs>
          <w:tab w:val="left" w:pos="3960"/>
          <w:tab w:val="left" w:pos="9715"/>
        </w:tabs>
      </w:pPr>
    </w:p>
    <w:p w14:paraId="34D303C0" w14:textId="0F59C3EF" w:rsidR="0011281C" w:rsidRPr="00DD0C19" w:rsidRDefault="0011281C" w:rsidP="00B6276A"/>
    <w:sectPr w:rsidR="0011281C" w:rsidRPr="00DD0C19" w:rsidSect="005322E6">
      <w:footerReference w:type="default" r:id="rId70"/>
      <w:pgSz w:w="12240" w:h="15840"/>
      <w:pgMar w:top="547" w:right="720" w:bottom="547" w:left="720" w:header="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0F8488" w14:textId="77777777" w:rsidR="00042F8F" w:rsidRDefault="00042F8F" w:rsidP="00093C51">
      <w:pPr>
        <w:spacing w:after="0" w:line="240" w:lineRule="auto"/>
      </w:pPr>
      <w:r>
        <w:separator/>
      </w:r>
    </w:p>
  </w:endnote>
  <w:endnote w:type="continuationSeparator" w:id="0">
    <w:p w14:paraId="47CC3BB1" w14:textId="77777777" w:rsidR="00042F8F" w:rsidRDefault="00042F8F" w:rsidP="00093C51">
      <w:pPr>
        <w:spacing w:after="0" w:line="240" w:lineRule="auto"/>
      </w:pPr>
      <w:r>
        <w:continuationSeparator/>
      </w:r>
    </w:p>
  </w:endnote>
  <w:endnote w:type="continuationNotice" w:id="1">
    <w:p w14:paraId="7F6F0861" w14:textId="77777777" w:rsidR="00042F8F" w:rsidRDefault="00042F8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887285"/>
      <w:docPartObj>
        <w:docPartGallery w:val="Page Numbers (Bottom of Page)"/>
        <w:docPartUnique/>
      </w:docPartObj>
    </w:sdtPr>
    <w:sdtEndPr>
      <w:rPr>
        <w:noProof/>
      </w:rPr>
    </w:sdtEndPr>
    <w:sdtContent>
      <w:p w14:paraId="121B8161" w14:textId="617F5BB0" w:rsidR="00042F8F" w:rsidRDefault="00042F8F">
        <w:pPr>
          <w:pStyle w:val="Footer"/>
          <w:jc w:val="right"/>
        </w:pPr>
        <w:r>
          <w:fldChar w:fldCharType="begin"/>
        </w:r>
        <w:r>
          <w:instrText xml:space="preserve"> PAGE   \* MERGEFORMAT </w:instrText>
        </w:r>
        <w:r>
          <w:fldChar w:fldCharType="separate"/>
        </w:r>
        <w:r w:rsidR="00593A3F">
          <w:rPr>
            <w:noProof/>
          </w:rPr>
          <w:t>6</w:t>
        </w:r>
        <w:r>
          <w:rPr>
            <w:noProof/>
          </w:rPr>
          <w:fldChar w:fldCharType="end"/>
        </w:r>
      </w:p>
    </w:sdtContent>
  </w:sdt>
  <w:p w14:paraId="77BD92DA" w14:textId="702C8C9C" w:rsidR="00042F8F" w:rsidRDefault="00042F8F" w:rsidP="00B74F6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E98BE1" w14:textId="77777777" w:rsidR="00042F8F" w:rsidRDefault="00042F8F" w:rsidP="00093C51">
      <w:pPr>
        <w:spacing w:after="0" w:line="240" w:lineRule="auto"/>
      </w:pPr>
      <w:r>
        <w:separator/>
      </w:r>
    </w:p>
  </w:footnote>
  <w:footnote w:type="continuationSeparator" w:id="0">
    <w:p w14:paraId="369FB152" w14:textId="77777777" w:rsidR="00042F8F" w:rsidRDefault="00042F8F" w:rsidP="00093C51">
      <w:pPr>
        <w:spacing w:after="0" w:line="240" w:lineRule="auto"/>
      </w:pPr>
      <w:r>
        <w:continuationSeparator/>
      </w:r>
    </w:p>
  </w:footnote>
  <w:footnote w:type="continuationNotice" w:id="1">
    <w:p w14:paraId="074B195F" w14:textId="77777777" w:rsidR="00042F8F" w:rsidRDefault="00042F8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762A5"/>
    <w:multiLevelType w:val="hybridMultilevel"/>
    <w:tmpl w:val="AB02F5F6"/>
    <w:lvl w:ilvl="0" w:tplc="0409000F">
      <w:start w:val="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8644CF"/>
    <w:multiLevelType w:val="hybridMultilevel"/>
    <w:tmpl w:val="9926AC58"/>
    <w:lvl w:ilvl="0" w:tplc="0409000F">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11042E"/>
    <w:multiLevelType w:val="hybridMultilevel"/>
    <w:tmpl w:val="8040A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01C66"/>
    <w:multiLevelType w:val="hybridMultilevel"/>
    <w:tmpl w:val="8710F33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276B3F"/>
    <w:multiLevelType w:val="hybridMultilevel"/>
    <w:tmpl w:val="19D66AB4"/>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C1F19"/>
    <w:multiLevelType w:val="hybridMultilevel"/>
    <w:tmpl w:val="B5B0A93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6249B6"/>
    <w:multiLevelType w:val="hybridMultilevel"/>
    <w:tmpl w:val="6E82D246"/>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8B5803"/>
    <w:multiLevelType w:val="hybridMultilevel"/>
    <w:tmpl w:val="87BEF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8F709F"/>
    <w:multiLevelType w:val="hybridMultilevel"/>
    <w:tmpl w:val="3C74B296"/>
    <w:lvl w:ilvl="0" w:tplc="C624D8C4">
      <w:start w:val="1"/>
      <w:numFmt w:val="decimal"/>
      <w:lvlText w:val="%1."/>
      <w:lvlJc w:val="left"/>
      <w:pPr>
        <w:ind w:left="720" w:hanging="360"/>
      </w:pPr>
      <w:rPr>
        <w:rFonts w:asciiTheme="majorHAnsi" w:eastAsiaTheme="minorHAnsi" w:hAnsiTheme="maj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EB0327"/>
    <w:multiLevelType w:val="hybridMultilevel"/>
    <w:tmpl w:val="FC0626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846943"/>
    <w:multiLevelType w:val="hybridMultilevel"/>
    <w:tmpl w:val="8EEC56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2B2AD2"/>
    <w:multiLevelType w:val="hybridMultilevel"/>
    <w:tmpl w:val="77BC006C"/>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FC084C"/>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9D703C"/>
    <w:multiLevelType w:val="hybridMultilevel"/>
    <w:tmpl w:val="397EE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21254F"/>
    <w:multiLevelType w:val="hybridMultilevel"/>
    <w:tmpl w:val="649ABDFC"/>
    <w:lvl w:ilvl="0" w:tplc="2354D7F0">
      <w:start w:val="1"/>
      <w:numFmt w:val="decimal"/>
      <w:lvlText w:val="%1."/>
      <w:lvlJc w:val="left"/>
      <w:pPr>
        <w:ind w:left="720" w:hanging="360"/>
      </w:pPr>
      <w:rPr>
        <w:rFonts w:asciiTheme="majorHAnsi" w:eastAsiaTheme="minorHAnsi" w:hAnsiTheme="maj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6977B0"/>
    <w:multiLevelType w:val="hybridMultilevel"/>
    <w:tmpl w:val="C87E1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6E293E"/>
    <w:multiLevelType w:val="hybridMultilevel"/>
    <w:tmpl w:val="209EBDE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923628"/>
    <w:multiLevelType w:val="hybridMultilevel"/>
    <w:tmpl w:val="BCAEE67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20071E"/>
    <w:multiLevelType w:val="hybridMultilevel"/>
    <w:tmpl w:val="354C000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EB04CF"/>
    <w:multiLevelType w:val="hybridMultilevel"/>
    <w:tmpl w:val="BC42A01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EB4832"/>
    <w:multiLevelType w:val="hybridMultilevel"/>
    <w:tmpl w:val="64E2CD8E"/>
    <w:lvl w:ilvl="0" w:tplc="5740A96E">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E4264AF"/>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EC5613"/>
    <w:multiLevelType w:val="hybridMultilevel"/>
    <w:tmpl w:val="1EC84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F36910"/>
    <w:multiLevelType w:val="hybridMultilevel"/>
    <w:tmpl w:val="BFCA561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230D62"/>
    <w:multiLevelType w:val="hybridMultilevel"/>
    <w:tmpl w:val="6A5225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5118E1"/>
    <w:multiLevelType w:val="hybridMultilevel"/>
    <w:tmpl w:val="8C02CB8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086403"/>
    <w:multiLevelType w:val="hybridMultilevel"/>
    <w:tmpl w:val="240E91A2"/>
    <w:lvl w:ilvl="0" w:tplc="329CEF2C">
      <w:start w:val="7"/>
      <w:numFmt w:val="decimal"/>
      <w:lvlText w:val="%1."/>
      <w:lvlJc w:val="left"/>
      <w:pPr>
        <w:ind w:left="360" w:hanging="360"/>
      </w:pPr>
      <w:rPr>
        <w:rFonts w:hint="default"/>
        <w:b w:val="0"/>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7" w15:restartNumberingAfterBreak="0">
    <w:nsid w:val="34CF143E"/>
    <w:multiLevelType w:val="hybridMultilevel"/>
    <w:tmpl w:val="20A4BB3A"/>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FE1473"/>
    <w:multiLevelType w:val="hybridMultilevel"/>
    <w:tmpl w:val="DD6E47E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30B78"/>
    <w:multiLevelType w:val="hybridMultilevel"/>
    <w:tmpl w:val="8F3EDC2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EB03DC"/>
    <w:multiLevelType w:val="hybridMultilevel"/>
    <w:tmpl w:val="25F47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914483"/>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3CB1324"/>
    <w:multiLevelType w:val="hybridMultilevel"/>
    <w:tmpl w:val="3056B59A"/>
    <w:lvl w:ilvl="0" w:tplc="0409000F">
      <w:start w:val="6"/>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49F5533"/>
    <w:multiLevelType w:val="hybridMultilevel"/>
    <w:tmpl w:val="E82A175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4DD24A0"/>
    <w:multiLevelType w:val="hybridMultilevel"/>
    <w:tmpl w:val="4168BCC4"/>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BA65F61"/>
    <w:multiLevelType w:val="hybridMultilevel"/>
    <w:tmpl w:val="737E1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BFF3B26"/>
    <w:multiLevelType w:val="hybridMultilevel"/>
    <w:tmpl w:val="E84E9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C367AB4"/>
    <w:multiLevelType w:val="hybridMultilevel"/>
    <w:tmpl w:val="D6C832F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D0468CA"/>
    <w:multiLevelType w:val="hybridMultilevel"/>
    <w:tmpl w:val="4F086810"/>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C71E37"/>
    <w:multiLevelType w:val="hybridMultilevel"/>
    <w:tmpl w:val="FC528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F82071B"/>
    <w:multiLevelType w:val="hybridMultilevel"/>
    <w:tmpl w:val="6A5225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03E22AF"/>
    <w:multiLevelType w:val="hybridMultilevel"/>
    <w:tmpl w:val="DE504C20"/>
    <w:lvl w:ilvl="0" w:tplc="D7381914">
      <w:start w:val="1"/>
      <w:numFmt w:val="decimal"/>
      <w:lvlText w:val="%1."/>
      <w:lvlJc w:val="left"/>
      <w:pPr>
        <w:ind w:left="720" w:hanging="360"/>
      </w:pPr>
      <w:rPr>
        <w:rFonts w:asciiTheme="majorHAnsi" w:eastAsiaTheme="minorHAnsi" w:hAnsiTheme="maj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2B4031F"/>
    <w:multiLevelType w:val="hybridMultilevel"/>
    <w:tmpl w:val="4A66B2E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3582105"/>
    <w:multiLevelType w:val="hybridMultilevel"/>
    <w:tmpl w:val="420895B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76873AF"/>
    <w:multiLevelType w:val="hybridMultilevel"/>
    <w:tmpl w:val="E6804DDE"/>
    <w:lvl w:ilvl="0" w:tplc="0409000F">
      <w:start w:val="9"/>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83A6167"/>
    <w:multiLevelType w:val="hybridMultilevel"/>
    <w:tmpl w:val="4A66B2E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0903DCC"/>
    <w:multiLevelType w:val="hybridMultilevel"/>
    <w:tmpl w:val="BFCA561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18B6736"/>
    <w:multiLevelType w:val="hybridMultilevel"/>
    <w:tmpl w:val="4042AF9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19E42E7"/>
    <w:multiLevelType w:val="hybridMultilevel"/>
    <w:tmpl w:val="64E2CD8E"/>
    <w:lvl w:ilvl="0" w:tplc="5740A96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63A62902"/>
    <w:multiLevelType w:val="hybridMultilevel"/>
    <w:tmpl w:val="4616076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485152C"/>
    <w:multiLevelType w:val="hybridMultilevel"/>
    <w:tmpl w:val="9CF01BB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6993CED"/>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95E0402"/>
    <w:multiLevelType w:val="hybridMultilevel"/>
    <w:tmpl w:val="24E49A6E"/>
    <w:lvl w:ilvl="0" w:tplc="F2AEA78C">
      <w:start w:val="8"/>
      <w:numFmt w:val="decimal"/>
      <w:lvlText w:val="%1."/>
      <w:lvlJc w:val="left"/>
      <w:pPr>
        <w:ind w:left="720" w:hanging="360"/>
      </w:pPr>
      <w:rPr>
        <w:rFonts w:asciiTheme="majorHAnsi" w:hAnsiTheme="maj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A8B375B"/>
    <w:multiLevelType w:val="hybridMultilevel"/>
    <w:tmpl w:val="A40269A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CF968AE"/>
    <w:multiLevelType w:val="hybridMultilevel"/>
    <w:tmpl w:val="FE7C61F8"/>
    <w:lvl w:ilvl="0" w:tplc="0409000F">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D6D48E8"/>
    <w:multiLevelType w:val="hybridMultilevel"/>
    <w:tmpl w:val="A4561B18"/>
    <w:lvl w:ilvl="0" w:tplc="B4107924">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E034719"/>
    <w:multiLevelType w:val="hybridMultilevel"/>
    <w:tmpl w:val="B0FC64E4"/>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EA20CF6"/>
    <w:multiLevelType w:val="hybridMultilevel"/>
    <w:tmpl w:val="CAEE8A08"/>
    <w:lvl w:ilvl="0" w:tplc="B4EC3282">
      <w:start w:val="1"/>
      <w:numFmt w:val="decimal"/>
      <w:lvlText w:val="%1."/>
      <w:lvlJc w:val="left"/>
      <w:pPr>
        <w:ind w:left="720" w:hanging="360"/>
      </w:pPr>
      <w:rPr>
        <w:rFonts w:asciiTheme="majorHAnsi" w:eastAsiaTheme="minorHAnsi" w:hAnsiTheme="maj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20923BD"/>
    <w:multiLevelType w:val="hybridMultilevel"/>
    <w:tmpl w:val="122C97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261380A"/>
    <w:multiLevelType w:val="hybridMultilevel"/>
    <w:tmpl w:val="3FB80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44673A7"/>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5952616"/>
    <w:multiLevelType w:val="hybridMultilevel"/>
    <w:tmpl w:val="1E52AA5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AF83DA2"/>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CC97FAF"/>
    <w:multiLevelType w:val="hybridMultilevel"/>
    <w:tmpl w:val="C1F4539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D156BEE"/>
    <w:multiLevelType w:val="hybridMultilevel"/>
    <w:tmpl w:val="83387ABE"/>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2"/>
  </w:num>
  <w:num w:numId="3">
    <w:abstractNumId w:val="51"/>
  </w:num>
  <w:num w:numId="4">
    <w:abstractNumId w:val="31"/>
  </w:num>
  <w:num w:numId="5">
    <w:abstractNumId w:val="21"/>
  </w:num>
  <w:num w:numId="6">
    <w:abstractNumId w:val="60"/>
  </w:num>
  <w:num w:numId="7">
    <w:abstractNumId w:val="5"/>
  </w:num>
  <w:num w:numId="8">
    <w:abstractNumId w:val="10"/>
  </w:num>
  <w:num w:numId="9">
    <w:abstractNumId w:val="45"/>
  </w:num>
  <w:num w:numId="10">
    <w:abstractNumId w:val="39"/>
  </w:num>
  <w:num w:numId="11">
    <w:abstractNumId w:val="9"/>
  </w:num>
  <w:num w:numId="12">
    <w:abstractNumId w:val="26"/>
  </w:num>
  <w:num w:numId="13">
    <w:abstractNumId w:val="48"/>
  </w:num>
  <w:num w:numId="14">
    <w:abstractNumId w:val="41"/>
  </w:num>
  <w:num w:numId="15">
    <w:abstractNumId w:val="20"/>
  </w:num>
  <w:num w:numId="16">
    <w:abstractNumId w:val="19"/>
  </w:num>
  <w:num w:numId="17">
    <w:abstractNumId w:val="15"/>
  </w:num>
  <w:num w:numId="18">
    <w:abstractNumId w:val="14"/>
  </w:num>
  <w:num w:numId="19">
    <w:abstractNumId w:val="47"/>
  </w:num>
  <w:num w:numId="20">
    <w:abstractNumId w:val="32"/>
  </w:num>
  <w:num w:numId="21">
    <w:abstractNumId w:val="4"/>
  </w:num>
  <w:num w:numId="22">
    <w:abstractNumId w:val="30"/>
  </w:num>
  <w:num w:numId="23">
    <w:abstractNumId w:val="56"/>
  </w:num>
  <w:num w:numId="24">
    <w:abstractNumId w:val="8"/>
  </w:num>
  <w:num w:numId="25">
    <w:abstractNumId w:val="57"/>
  </w:num>
  <w:num w:numId="26">
    <w:abstractNumId w:val="24"/>
  </w:num>
  <w:num w:numId="27">
    <w:abstractNumId w:val="34"/>
  </w:num>
  <w:num w:numId="28">
    <w:abstractNumId w:val="1"/>
  </w:num>
  <w:num w:numId="29">
    <w:abstractNumId w:val="54"/>
  </w:num>
  <w:num w:numId="30">
    <w:abstractNumId w:val="18"/>
  </w:num>
  <w:num w:numId="31">
    <w:abstractNumId w:val="53"/>
  </w:num>
  <w:num w:numId="32">
    <w:abstractNumId w:val="6"/>
  </w:num>
  <w:num w:numId="33">
    <w:abstractNumId w:val="38"/>
  </w:num>
  <w:num w:numId="34">
    <w:abstractNumId w:val="52"/>
  </w:num>
  <w:num w:numId="35">
    <w:abstractNumId w:val="29"/>
  </w:num>
  <w:num w:numId="36">
    <w:abstractNumId w:val="35"/>
  </w:num>
  <w:num w:numId="37">
    <w:abstractNumId w:val="11"/>
  </w:num>
  <w:num w:numId="38">
    <w:abstractNumId w:val="25"/>
  </w:num>
  <w:num w:numId="39">
    <w:abstractNumId w:val="3"/>
  </w:num>
  <w:num w:numId="40">
    <w:abstractNumId w:val="27"/>
  </w:num>
  <w:num w:numId="41">
    <w:abstractNumId w:val="64"/>
  </w:num>
  <w:num w:numId="42">
    <w:abstractNumId w:val="49"/>
  </w:num>
  <w:num w:numId="43">
    <w:abstractNumId w:val="23"/>
  </w:num>
  <w:num w:numId="44">
    <w:abstractNumId w:val="40"/>
  </w:num>
  <w:num w:numId="45">
    <w:abstractNumId w:val="42"/>
  </w:num>
  <w:num w:numId="46">
    <w:abstractNumId w:val="37"/>
  </w:num>
  <w:num w:numId="47">
    <w:abstractNumId w:val="33"/>
  </w:num>
  <w:num w:numId="48">
    <w:abstractNumId w:val="61"/>
  </w:num>
  <w:num w:numId="49">
    <w:abstractNumId w:val="17"/>
  </w:num>
  <w:num w:numId="50">
    <w:abstractNumId w:val="2"/>
  </w:num>
  <w:num w:numId="51">
    <w:abstractNumId w:val="59"/>
  </w:num>
  <w:num w:numId="52">
    <w:abstractNumId w:val="0"/>
  </w:num>
  <w:num w:numId="53">
    <w:abstractNumId w:val="13"/>
  </w:num>
  <w:num w:numId="54">
    <w:abstractNumId w:val="28"/>
  </w:num>
  <w:num w:numId="55">
    <w:abstractNumId w:val="50"/>
  </w:num>
  <w:num w:numId="56">
    <w:abstractNumId w:val="43"/>
  </w:num>
  <w:num w:numId="57">
    <w:abstractNumId w:val="36"/>
  </w:num>
  <w:num w:numId="58">
    <w:abstractNumId w:val="22"/>
  </w:num>
  <w:num w:numId="59">
    <w:abstractNumId w:val="16"/>
  </w:num>
  <w:num w:numId="60">
    <w:abstractNumId w:val="55"/>
  </w:num>
  <w:num w:numId="61">
    <w:abstractNumId w:val="44"/>
  </w:num>
  <w:num w:numId="62">
    <w:abstractNumId w:val="7"/>
  </w:num>
  <w:num w:numId="63">
    <w:abstractNumId w:val="63"/>
  </w:num>
  <w:num w:numId="64">
    <w:abstractNumId w:val="46"/>
  </w:num>
  <w:num w:numId="65">
    <w:abstractNumId w:val="58"/>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nielle Dean">
    <w15:presenceInfo w15:providerId="Windows Live" w15:userId="dc8dee64de28d6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3481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A93"/>
    <w:rsid w:val="00000AEF"/>
    <w:rsid w:val="000024D4"/>
    <w:rsid w:val="0000583C"/>
    <w:rsid w:val="0000731D"/>
    <w:rsid w:val="00007963"/>
    <w:rsid w:val="00013E2A"/>
    <w:rsid w:val="00016902"/>
    <w:rsid w:val="00017ABD"/>
    <w:rsid w:val="000215B9"/>
    <w:rsid w:val="00021957"/>
    <w:rsid w:val="00023C5D"/>
    <w:rsid w:val="0003078B"/>
    <w:rsid w:val="00032267"/>
    <w:rsid w:val="00040453"/>
    <w:rsid w:val="00040A39"/>
    <w:rsid w:val="00041A83"/>
    <w:rsid w:val="00042F8F"/>
    <w:rsid w:val="00046A57"/>
    <w:rsid w:val="00047836"/>
    <w:rsid w:val="00047E59"/>
    <w:rsid w:val="00051EBF"/>
    <w:rsid w:val="00052F4A"/>
    <w:rsid w:val="00054A60"/>
    <w:rsid w:val="00055440"/>
    <w:rsid w:val="00055C51"/>
    <w:rsid w:val="000568A7"/>
    <w:rsid w:val="00057FAC"/>
    <w:rsid w:val="0006160C"/>
    <w:rsid w:val="00061D97"/>
    <w:rsid w:val="00063EEB"/>
    <w:rsid w:val="00064E2A"/>
    <w:rsid w:val="000658D4"/>
    <w:rsid w:val="000666D2"/>
    <w:rsid w:val="00066D0F"/>
    <w:rsid w:val="00067DC2"/>
    <w:rsid w:val="00072544"/>
    <w:rsid w:val="0007256D"/>
    <w:rsid w:val="00076F98"/>
    <w:rsid w:val="00077946"/>
    <w:rsid w:val="00081698"/>
    <w:rsid w:val="00085146"/>
    <w:rsid w:val="00093C51"/>
    <w:rsid w:val="0009748F"/>
    <w:rsid w:val="000A03E8"/>
    <w:rsid w:val="000A3177"/>
    <w:rsid w:val="000A6759"/>
    <w:rsid w:val="000A764D"/>
    <w:rsid w:val="000A7B0B"/>
    <w:rsid w:val="000B0975"/>
    <w:rsid w:val="000B0D96"/>
    <w:rsid w:val="000B1432"/>
    <w:rsid w:val="000B2CC3"/>
    <w:rsid w:val="000B3B4E"/>
    <w:rsid w:val="000B3DDF"/>
    <w:rsid w:val="000B4DAB"/>
    <w:rsid w:val="000B5A19"/>
    <w:rsid w:val="000B655A"/>
    <w:rsid w:val="000B74DC"/>
    <w:rsid w:val="000C1671"/>
    <w:rsid w:val="000C291B"/>
    <w:rsid w:val="000C2EF0"/>
    <w:rsid w:val="000C3451"/>
    <w:rsid w:val="000C359B"/>
    <w:rsid w:val="000C39E5"/>
    <w:rsid w:val="000C4C48"/>
    <w:rsid w:val="000C5F61"/>
    <w:rsid w:val="000D1963"/>
    <w:rsid w:val="000D76FF"/>
    <w:rsid w:val="000D7718"/>
    <w:rsid w:val="000E2CF8"/>
    <w:rsid w:val="000E4FBA"/>
    <w:rsid w:val="000E777D"/>
    <w:rsid w:val="000F14F8"/>
    <w:rsid w:val="000F37E8"/>
    <w:rsid w:val="000F4666"/>
    <w:rsid w:val="000F5499"/>
    <w:rsid w:val="000F565A"/>
    <w:rsid w:val="000F7A3A"/>
    <w:rsid w:val="001014B0"/>
    <w:rsid w:val="00102E02"/>
    <w:rsid w:val="001037B0"/>
    <w:rsid w:val="0010643B"/>
    <w:rsid w:val="00107CD7"/>
    <w:rsid w:val="001116F8"/>
    <w:rsid w:val="0011281C"/>
    <w:rsid w:val="00114203"/>
    <w:rsid w:val="001200C2"/>
    <w:rsid w:val="001211F2"/>
    <w:rsid w:val="00122289"/>
    <w:rsid w:val="00127473"/>
    <w:rsid w:val="00127AB9"/>
    <w:rsid w:val="00127F2C"/>
    <w:rsid w:val="00131921"/>
    <w:rsid w:val="00131CE6"/>
    <w:rsid w:val="00132531"/>
    <w:rsid w:val="001326F3"/>
    <w:rsid w:val="00133275"/>
    <w:rsid w:val="00133844"/>
    <w:rsid w:val="00140147"/>
    <w:rsid w:val="00141DED"/>
    <w:rsid w:val="00147A1F"/>
    <w:rsid w:val="00150609"/>
    <w:rsid w:val="00150C2A"/>
    <w:rsid w:val="00153AF2"/>
    <w:rsid w:val="001541E7"/>
    <w:rsid w:val="00160F84"/>
    <w:rsid w:val="00161185"/>
    <w:rsid w:val="00165885"/>
    <w:rsid w:val="00167AD5"/>
    <w:rsid w:val="00170176"/>
    <w:rsid w:val="00190222"/>
    <w:rsid w:val="00190392"/>
    <w:rsid w:val="001961FF"/>
    <w:rsid w:val="00197F21"/>
    <w:rsid w:val="001A14C2"/>
    <w:rsid w:val="001A2659"/>
    <w:rsid w:val="001A294A"/>
    <w:rsid w:val="001A2FF2"/>
    <w:rsid w:val="001A4831"/>
    <w:rsid w:val="001A5291"/>
    <w:rsid w:val="001A555C"/>
    <w:rsid w:val="001A6EFF"/>
    <w:rsid w:val="001B3E6A"/>
    <w:rsid w:val="001B5DE1"/>
    <w:rsid w:val="001C17AD"/>
    <w:rsid w:val="001C1980"/>
    <w:rsid w:val="001C421A"/>
    <w:rsid w:val="001C483E"/>
    <w:rsid w:val="001C65BB"/>
    <w:rsid w:val="001D2B16"/>
    <w:rsid w:val="001D3330"/>
    <w:rsid w:val="001D3EE2"/>
    <w:rsid w:val="001D4639"/>
    <w:rsid w:val="001D5F68"/>
    <w:rsid w:val="001E0D82"/>
    <w:rsid w:val="001E12FF"/>
    <w:rsid w:val="001E26DD"/>
    <w:rsid w:val="001E472A"/>
    <w:rsid w:val="001E4C69"/>
    <w:rsid w:val="001E5B32"/>
    <w:rsid w:val="001E73D8"/>
    <w:rsid w:val="001F05A2"/>
    <w:rsid w:val="001F241C"/>
    <w:rsid w:val="001F2454"/>
    <w:rsid w:val="001F7734"/>
    <w:rsid w:val="00205D80"/>
    <w:rsid w:val="00210045"/>
    <w:rsid w:val="00214A9B"/>
    <w:rsid w:val="00215264"/>
    <w:rsid w:val="0021585A"/>
    <w:rsid w:val="002235B6"/>
    <w:rsid w:val="00223628"/>
    <w:rsid w:val="00224BFE"/>
    <w:rsid w:val="002267BE"/>
    <w:rsid w:val="00227488"/>
    <w:rsid w:val="00227D34"/>
    <w:rsid w:val="0023028C"/>
    <w:rsid w:val="002314A3"/>
    <w:rsid w:val="00232CE8"/>
    <w:rsid w:val="00235D7E"/>
    <w:rsid w:val="00237A9D"/>
    <w:rsid w:val="002437AD"/>
    <w:rsid w:val="00243A17"/>
    <w:rsid w:val="002442F0"/>
    <w:rsid w:val="00245C8E"/>
    <w:rsid w:val="00246A84"/>
    <w:rsid w:val="00251B85"/>
    <w:rsid w:val="00252E22"/>
    <w:rsid w:val="00255CC1"/>
    <w:rsid w:val="00255F73"/>
    <w:rsid w:val="00257626"/>
    <w:rsid w:val="0025771E"/>
    <w:rsid w:val="002579BE"/>
    <w:rsid w:val="002607F7"/>
    <w:rsid w:val="00264B01"/>
    <w:rsid w:val="00265F56"/>
    <w:rsid w:val="0026699F"/>
    <w:rsid w:val="002702A0"/>
    <w:rsid w:val="00271E81"/>
    <w:rsid w:val="00273F25"/>
    <w:rsid w:val="00283983"/>
    <w:rsid w:val="00283DB9"/>
    <w:rsid w:val="00291C95"/>
    <w:rsid w:val="002921F0"/>
    <w:rsid w:val="00294622"/>
    <w:rsid w:val="002A3EC1"/>
    <w:rsid w:val="002B32AF"/>
    <w:rsid w:val="002B5CF3"/>
    <w:rsid w:val="002B7C66"/>
    <w:rsid w:val="002C0D3B"/>
    <w:rsid w:val="002C24BC"/>
    <w:rsid w:val="002C299A"/>
    <w:rsid w:val="002C2BEA"/>
    <w:rsid w:val="002C4DBB"/>
    <w:rsid w:val="002D48E5"/>
    <w:rsid w:val="002D56A2"/>
    <w:rsid w:val="002D5F04"/>
    <w:rsid w:val="002D6467"/>
    <w:rsid w:val="002D7921"/>
    <w:rsid w:val="002D7A4C"/>
    <w:rsid w:val="002E1BA7"/>
    <w:rsid w:val="002E46D0"/>
    <w:rsid w:val="002F1E47"/>
    <w:rsid w:val="002F321C"/>
    <w:rsid w:val="002F3918"/>
    <w:rsid w:val="002F42EE"/>
    <w:rsid w:val="002F4D4E"/>
    <w:rsid w:val="002F7FA6"/>
    <w:rsid w:val="00300A93"/>
    <w:rsid w:val="00304302"/>
    <w:rsid w:val="003060E0"/>
    <w:rsid w:val="00307466"/>
    <w:rsid w:val="00310659"/>
    <w:rsid w:val="00312190"/>
    <w:rsid w:val="00314213"/>
    <w:rsid w:val="00317152"/>
    <w:rsid w:val="003175A2"/>
    <w:rsid w:val="00323AC0"/>
    <w:rsid w:val="00324708"/>
    <w:rsid w:val="00326BA8"/>
    <w:rsid w:val="003316A9"/>
    <w:rsid w:val="00334251"/>
    <w:rsid w:val="0033488B"/>
    <w:rsid w:val="00337E52"/>
    <w:rsid w:val="00340F8A"/>
    <w:rsid w:val="003425DD"/>
    <w:rsid w:val="00350994"/>
    <w:rsid w:val="003535A1"/>
    <w:rsid w:val="00353DCE"/>
    <w:rsid w:val="00354042"/>
    <w:rsid w:val="00354C9D"/>
    <w:rsid w:val="00355479"/>
    <w:rsid w:val="00361281"/>
    <w:rsid w:val="00362272"/>
    <w:rsid w:val="00362469"/>
    <w:rsid w:val="003631B3"/>
    <w:rsid w:val="0036334B"/>
    <w:rsid w:val="00365A6C"/>
    <w:rsid w:val="00365E63"/>
    <w:rsid w:val="00365EBC"/>
    <w:rsid w:val="00373A30"/>
    <w:rsid w:val="00375218"/>
    <w:rsid w:val="003761E0"/>
    <w:rsid w:val="0038371D"/>
    <w:rsid w:val="003842F0"/>
    <w:rsid w:val="0038439A"/>
    <w:rsid w:val="00390861"/>
    <w:rsid w:val="00390D4C"/>
    <w:rsid w:val="00390F92"/>
    <w:rsid w:val="00391BB2"/>
    <w:rsid w:val="003957DF"/>
    <w:rsid w:val="003A38FC"/>
    <w:rsid w:val="003A5FA0"/>
    <w:rsid w:val="003B0BA4"/>
    <w:rsid w:val="003B1CBB"/>
    <w:rsid w:val="003B6E20"/>
    <w:rsid w:val="003C082B"/>
    <w:rsid w:val="003C0FC4"/>
    <w:rsid w:val="003C137B"/>
    <w:rsid w:val="003C2D4E"/>
    <w:rsid w:val="003C3209"/>
    <w:rsid w:val="003C3B4C"/>
    <w:rsid w:val="003C3FD7"/>
    <w:rsid w:val="003C6956"/>
    <w:rsid w:val="003C6DD1"/>
    <w:rsid w:val="003D1035"/>
    <w:rsid w:val="003D2FD1"/>
    <w:rsid w:val="003D5242"/>
    <w:rsid w:val="003D5D0E"/>
    <w:rsid w:val="003D6138"/>
    <w:rsid w:val="003E061B"/>
    <w:rsid w:val="003E0B97"/>
    <w:rsid w:val="003E0E69"/>
    <w:rsid w:val="003E3022"/>
    <w:rsid w:val="003E3899"/>
    <w:rsid w:val="003E6429"/>
    <w:rsid w:val="003E68C2"/>
    <w:rsid w:val="003E702D"/>
    <w:rsid w:val="003F06FD"/>
    <w:rsid w:val="003F081F"/>
    <w:rsid w:val="003F1AB2"/>
    <w:rsid w:val="003F1B1C"/>
    <w:rsid w:val="003F1FB4"/>
    <w:rsid w:val="003F2074"/>
    <w:rsid w:val="003F398F"/>
    <w:rsid w:val="003F3E6C"/>
    <w:rsid w:val="003F6D2D"/>
    <w:rsid w:val="003F7382"/>
    <w:rsid w:val="00401C75"/>
    <w:rsid w:val="0040416A"/>
    <w:rsid w:val="00406202"/>
    <w:rsid w:val="004113A1"/>
    <w:rsid w:val="00411684"/>
    <w:rsid w:val="00411DE8"/>
    <w:rsid w:val="004120F4"/>
    <w:rsid w:val="004123C6"/>
    <w:rsid w:val="00413A21"/>
    <w:rsid w:val="0041758D"/>
    <w:rsid w:val="00420CFD"/>
    <w:rsid w:val="004225BE"/>
    <w:rsid w:val="00423394"/>
    <w:rsid w:val="004241AF"/>
    <w:rsid w:val="004247D8"/>
    <w:rsid w:val="00426139"/>
    <w:rsid w:val="004268B5"/>
    <w:rsid w:val="00430891"/>
    <w:rsid w:val="00430C65"/>
    <w:rsid w:val="00432996"/>
    <w:rsid w:val="004359E5"/>
    <w:rsid w:val="004402F3"/>
    <w:rsid w:val="00443269"/>
    <w:rsid w:val="00445395"/>
    <w:rsid w:val="00454D4E"/>
    <w:rsid w:val="00462127"/>
    <w:rsid w:val="0046769F"/>
    <w:rsid w:val="004712BC"/>
    <w:rsid w:val="0047573D"/>
    <w:rsid w:val="00476AF8"/>
    <w:rsid w:val="00482FB0"/>
    <w:rsid w:val="00485254"/>
    <w:rsid w:val="00486056"/>
    <w:rsid w:val="00492652"/>
    <w:rsid w:val="00497BDB"/>
    <w:rsid w:val="004A2F77"/>
    <w:rsid w:val="004A34AC"/>
    <w:rsid w:val="004A4A84"/>
    <w:rsid w:val="004A53AE"/>
    <w:rsid w:val="004A6547"/>
    <w:rsid w:val="004A7701"/>
    <w:rsid w:val="004B0ACB"/>
    <w:rsid w:val="004B0E31"/>
    <w:rsid w:val="004B21D5"/>
    <w:rsid w:val="004B267A"/>
    <w:rsid w:val="004B2ED8"/>
    <w:rsid w:val="004B48FB"/>
    <w:rsid w:val="004B4EF0"/>
    <w:rsid w:val="004C271E"/>
    <w:rsid w:val="004C31C4"/>
    <w:rsid w:val="004C33C5"/>
    <w:rsid w:val="004C49E5"/>
    <w:rsid w:val="004C5334"/>
    <w:rsid w:val="004C7177"/>
    <w:rsid w:val="004D12A3"/>
    <w:rsid w:val="004D199F"/>
    <w:rsid w:val="004D51C7"/>
    <w:rsid w:val="004D5CB3"/>
    <w:rsid w:val="004E0A88"/>
    <w:rsid w:val="004E2A72"/>
    <w:rsid w:val="004E2CE9"/>
    <w:rsid w:val="004E3481"/>
    <w:rsid w:val="004E535B"/>
    <w:rsid w:val="004E6E8E"/>
    <w:rsid w:val="004F26AE"/>
    <w:rsid w:val="005059FA"/>
    <w:rsid w:val="00513E7B"/>
    <w:rsid w:val="0051476F"/>
    <w:rsid w:val="00522C22"/>
    <w:rsid w:val="00526D9F"/>
    <w:rsid w:val="00531AFB"/>
    <w:rsid w:val="005322E6"/>
    <w:rsid w:val="00540559"/>
    <w:rsid w:val="005426BA"/>
    <w:rsid w:val="0054320A"/>
    <w:rsid w:val="00543286"/>
    <w:rsid w:val="00543891"/>
    <w:rsid w:val="005457C3"/>
    <w:rsid w:val="00546FE6"/>
    <w:rsid w:val="005504F7"/>
    <w:rsid w:val="00552ABA"/>
    <w:rsid w:val="00554F03"/>
    <w:rsid w:val="00555AFD"/>
    <w:rsid w:val="00556D89"/>
    <w:rsid w:val="00557C65"/>
    <w:rsid w:val="00560EFA"/>
    <w:rsid w:val="0056622A"/>
    <w:rsid w:val="00570301"/>
    <w:rsid w:val="0057285C"/>
    <w:rsid w:val="005739A4"/>
    <w:rsid w:val="00574D1D"/>
    <w:rsid w:val="005752DC"/>
    <w:rsid w:val="00575D95"/>
    <w:rsid w:val="00581EF0"/>
    <w:rsid w:val="00583A79"/>
    <w:rsid w:val="0058620F"/>
    <w:rsid w:val="005864D4"/>
    <w:rsid w:val="00591912"/>
    <w:rsid w:val="005929C0"/>
    <w:rsid w:val="00593A3F"/>
    <w:rsid w:val="00594D56"/>
    <w:rsid w:val="0059689B"/>
    <w:rsid w:val="00596D5C"/>
    <w:rsid w:val="005A278E"/>
    <w:rsid w:val="005A43D7"/>
    <w:rsid w:val="005A4460"/>
    <w:rsid w:val="005A724C"/>
    <w:rsid w:val="005B0153"/>
    <w:rsid w:val="005B1033"/>
    <w:rsid w:val="005B2EDB"/>
    <w:rsid w:val="005B513A"/>
    <w:rsid w:val="005B594C"/>
    <w:rsid w:val="005C24DD"/>
    <w:rsid w:val="005C44D6"/>
    <w:rsid w:val="005C44EF"/>
    <w:rsid w:val="005C4E41"/>
    <w:rsid w:val="005C4FA2"/>
    <w:rsid w:val="005C6162"/>
    <w:rsid w:val="005D1AF8"/>
    <w:rsid w:val="005D1B9B"/>
    <w:rsid w:val="005D7AA4"/>
    <w:rsid w:val="005D7DD6"/>
    <w:rsid w:val="005E21A2"/>
    <w:rsid w:val="005E64BC"/>
    <w:rsid w:val="005F045B"/>
    <w:rsid w:val="005F19D4"/>
    <w:rsid w:val="005F3188"/>
    <w:rsid w:val="005F5545"/>
    <w:rsid w:val="005F5555"/>
    <w:rsid w:val="005F572B"/>
    <w:rsid w:val="005F5DF1"/>
    <w:rsid w:val="0060260C"/>
    <w:rsid w:val="0060689A"/>
    <w:rsid w:val="00607944"/>
    <w:rsid w:val="006131DB"/>
    <w:rsid w:val="00613463"/>
    <w:rsid w:val="00614140"/>
    <w:rsid w:val="00616ECC"/>
    <w:rsid w:val="00621C90"/>
    <w:rsid w:val="00622565"/>
    <w:rsid w:val="006231A6"/>
    <w:rsid w:val="00627F5F"/>
    <w:rsid w:val="00632503"/>
    <w:rsid w:val="00637F85"/>
    <w:rsid w:val="00643B77"/>
    <w:rsid w:val="00644F39"/>
    <w:rsid w:val="0064540D"/>
    <w:rsid w:val="00647B2B"/>
    <w:rsid w:val="006531AB"/>
    <w:rsid w:val="006533E0"/>
    <w:rsid w:val="00653F02"/>
    <w:rsid w:val="00656847"/>
    <w:rsid w:val="00660156"/>
    <w:rsid w:val="00663A7F"/>
    <w:rsid w:val="006647D4"/>
    <w:rsid w:val="006661F0"/>
    <w:rsid w:val="0067298D"/>
    <w:rsid w:val="00674B58"/>
    <w:rsid w:val="00677AD3"/>
    <w:rsid w:val="00681404"/>
    <w:rsid w:val="00682AFA"/>
    <w:rsid w:val="006833FF"/>
    <w:rsid w:val="006834F0"/>
    <w:rsid w:val="00685F21"/>
    <w:rsid w:val="00686BC3"/>
    <w:rsid w:val="00691BFF"/>
    <w:rsid w:val="00692067"/>
    <w:rsid w:val="00692909"/>
    <w:rsid w:val="006946CB"/>
    <w:rsid w:val="00697327"/>
    <w:rsid w:val="006A4732"/>
    <w:rsid w:val="006A6B2D"/>
    <w:rsid w:val="006B3A34"/>
    <w:rsid w:val="006B3FEE"/>
    <w:rsid w:val="006B5FF9"/>
    <w:rsid w:val="006B6549"/>
    <w:rsid w:val="006B6D5A"/>
    <w:rsid w:val="006C1C33"/>
    <w:rsid w:val="006C344A"/>
    <w:rsid w:val="006C6713"/>
    <w:rsid w:val="006D1728"/>
    <w:rsid w:val="006D1842"/>
    <w:rsid w:val="006D1B61"/>
    <w:rsid w:val="006D3B3F"/>
    <w:rsid w:val="006E14B7"/>
    <w:rsid w:val="006E3519"/>
    <w:rsid w:val="006E4564"/>
    <w:rsid w:val="006E4AD4"/>
    <w:rsid w:val="006E5EBC"/>
    <w:rsid w:val="006E76EC"/>
    <w:rsid w:val="006E7C68"/>
    <w:rsid w:val="006F2C47"/>
    <w:rsid w:val="006F6D70"/>
    <w:rsid w:val="007011E2"/>
    <w:rsid w:val="00702D25"/>
    <w:rsid w:val="00705898"/>
    <w:rsid w:val="0071071C"/>
    <w:rsid w:val="0071089F"/>
    <w:rsid w:val="00714626"/>
    <w:rsid w:val="007156A7"/>
    <w:rsid w:val="00717099"/>
    <w:rsid w:val="00721591"/>
    <w:rsid w:val="007257EB"/>
    <w:rsid w:val="00727469"/>
    <w:rsid w:val="0074163B"/>
    <w:rsid w:val="00741C8C"/>
    <w:rsid w:val="00745A24"/>
    <w:rsid w:val="00745E52"/>
    <w:rsid w:val="007469D8"/>
    <w:rsid w:val="00747672"/>
    <w:rsid w:val="00754502"/>
    <w:rsid w:val="00754E00"/>
    <w:rsid w:val="00757673"/>
    <w:rsid w:val="007610F5"/>
    <w:rsid w:val="00761177"/>
    <w:rsid w:val="00763036"/>
    <w:rsid w:val="0076655C"/>
    <w:rsid w:val="007665EB"/>
    <w:rsid w:val="007736A1"/>
    <w:rsid w:val="00773D2C"/>
    <w:rsid w:val="00776712"/>
    <w:rsid w:val="00781774"/>
    <w:rsid w:val="0078231A"/>
    <w:rsid w:val="00782690"/>
    <w:rsid w:val="00783A65"/>
    <w:rsid w:val="00783CD3"/>
    <w:rsid w:val="00784DAA"/>
    <w:rsid w:val="00786A08"/>
    <w:rsid w:val="00791D96"/>
    <w:rsid w:val="007932D0"/>
    <w:rsid w:val="00794728"/>
    <w:rsid w:val="00794B7A"/>
    <w:rsid w:val="007A1429"/>
    <w:rsid w:val="007A35B5"/>
    <w:rsid w:val="007A4443"/>
    <w:rsid w:val="007A79EA"/>
    <w:rsid w:val="007B3F7F"/>
    <w:rsid w:val="007B50C6"/>
    <w:rsid w:val="007B6D47"/>
    <w:rsid w:val="007B757E"/>
    <w:rsid w:val="007C12E0"/>
    <w:rsid w:val="007C283A"/>
    <w:rsid w:val="007C2EED"/>
    <w:rsid w:val="007D1429"/>
    <w:rsid w:val="007D16C2"/>
    <w:rsid w:val="007E2DD2"/>
    <w:rsid w:val="007E327B"/>
    <w:rsid w:val="007E34AC"/>
    <w:rsid w:val="007E5CAD"/>
    <w:rsid w:val="007E6F71"/>
    <w:rsid w:val="007F1957"/>
    <w:rsid w:val="007F2522"/>
    <w:rsid w:val="007F4CAB"/>
    <w:rsid w:val="007F4FA1"/>
    <w:rsid w:val="007F6E37"/>
    <w:rsid w:val="007F78E6"/>
    <w:rsid w:val="007F7B97"/>
    <w:rsid w:val="007F7F1D"/>
    <w:rsid w:val="0080247C"/>
    <w:rsid w:val="00805A0A"/>
    <w:rsid w:val="00811910"/>
    <w:rsid w:val="00811BB0"/>
    <w:rsid w:val="00812360"/>
    <w:rsid w:val="00812945"/>
    <w:rsid w:val="0081462B"/>
    <w:rsid w:val="00820C3F"/>
    <w:rsid w:val="008268D2"/>
    <w:rsid w:val="00832E65"/>
    <w:rsid w:val="0083373C"/>
    <w:rsid w:val="00842D85"/>
    <w:rsid w:val="0084392A"/>
    <w:rsid w:val="0085175A"/>
    <w:rsid w:val="00852188"/>
    <w:rsid w:val="0085412C"/>
    <w:rsid w:val="00854A77"/>
    <w:rsid w:val="0086104A"/>
    <w:rsid w:val="00861440"/>
    <w:rsid w:val="00865360"/>
    <w:rsid w:val="00865E1E"/>
    <w:rsid w:val="00871CAD"/>
    <w:rsid w:val="00873E7A"/>
    <w:rsid w:val="008748A8"/>
    <w:rsid w:val="00877220"/>
    <w:rsid w:val="00877F85"/>
    <w:rsid w:val="0088136F"/>
    <w:rsid w:val="00882935"/>
    <w:rsid w:val="00883E6F"/>
    <w:rsid w:val="00885469"/>
    <w:rsid w:val="008856D6"/>
    <w:rsid w:val="008874AA"/>
    <w:rsid w:val="008912F9"/>
    <w:rsid w:val="008921D3"/>
    <w:rsid w:val="00893333"/>
    <w:rsid w:val="0089351B"/>
    <w:rsid w:val="00893F71"/>
    <w:rsid w:val="00894600"/>
    <w:rsid w:val="0089511E"/>
    <w:rsid w:val="00897632"/>
    <w:rsid w:val="008A000E"/>
    <w:rsid w:val="008A318C"/>
    <w:rsid w:val="008A4680"/>
    <w:rsid w:val="008B0970"/>
    <w:rsid w:val="008B2C64"/>
    <w:rsid w:val="008B5820"/>
    <w:rsid w:val="008C0CD8"/>
    <w:rsid w:val="008C0D3A"/>
    <w:rsid w:val="008C15F2"/>
    <w:rsid w:val="008C1F3B"/>
    <w:rsid w:val="008C51FC"/>
    <w:rsid w:val="008C57B6"/>
    <w:rsid w:val="008C6601"/>
    <w:rsid w:val="008D143A"/>
    <w:rsid w:val="008D5A7E"/>
    <w:rsid w:val="008D6A8E"/>
    <w:rsid w:val="008D6AFD"/>
    <w:rsid w:val="008D6F28"/>
    <w:rsid w:val="008D7A7B"/>
    <w:rsid w:val="008D7D42"/>
    <w:rsid w:val="008E1D60"/>
    <w:rsid w:val="008E59BB"/>
    <w:rsid w:val="008F1014"/>
    <w:rsid w:val="008F1910"/>
    <w:rsid w:val="008F20B2"/>
    <w:rsid w:val="008F4A41"/>
    <w:rsid w:val="008F63BC"/>
    <w:rsid w:val="008F686B"/>
    <w:rsid w:val="008F7E6E"/>
    <w:rsid w:val="00902C08"/>
    <w:rsid w:val="00903923"/>
    <w:rsid w:val="00904200"/>
    <w:rsid w:val="00904B1E"/>
    <w:rsid w:val="00911110"/>
    <w:rsid w:val="00912A25"/>
    <w:rsid w:val="00913549"/>
    <w:rsid w:val="009219A0"/>
    <w:rsid w:val="00927D06"/>
    <w:rsid w:val="00927DCA"/>
    <w:rsid w:val="009300F1"/>
    <w:rsid w:val="009341CE"/>
    <w:rsid w:val="0094208C"/>
    <w:rsid w:val="00942543"/>
    <w:rsid w:val="00942A29"/>
    <w:rsid w:val="00942B98"/>
    <w:rsid w:val="009503F2"/>
    <w:rsid w:val="00953784"/>
    <w:rsid w:val="00955E42"/>
    <w:rsid w:val="00960082"/>
    <w:rsid w:val="009624A6"/>
    <w:rsid w:val="00964311"/>
    <w:rsid w:val="00965730"/>
    <w:rsid w:val="009659FE"/>
    <w:rsid w:val="0096603E"/>
    <w:rsid w:val="009674A0"/>
    <w:rsid w:val="00970248"/>
    <w:rsid w:val="0097052E"/>
    <w:rsid w:val="0097242A"/>
    <w:rsid w:val="00972FD1"/>
    <w:rsid w:val="00975160"/>
    <w:rsid w:val="00983BEF"/>
    <w:rsid w:val="00983CE5"/>
    <w:rsid w:val="00984112"/>
    <w:rsid w:val="00991A59"/>
    <w:rsid w:val="009929A1"/>
    <w:rsid w:val="009929DB"/>
    <w:rsid w:val="00992D25"/>
    <w:rsid w:val="00995061"/>
    <w:rsid w:val="0099653A"/>
    <w:rsid w:val="009969D3"/>
    <w:rsid w:val="009A15A7"/>
    <w:rsid w:val="009A3EDD"/>
    <w:rsid w:val="009A6674"/>
    <w:rsid w:val="009A6E71"/>
    <w:rsid w:val="009A75DB"/>
    <w:rsid w:val="009B0826"/>
    <w:rsid w:val="009B14AB"/>
    <w:rsid w:val="009B5F5D"/>
    <w:rsid w:val="009B7519"/>
    <w:rsid w:val="009C3E18"/>
    <w:rsid w:val="009C51D4"/>
    <w:rsid w:val="009D4D47"/>
    <w:rsid w:val="009D519C"/>
    <w:rsid w:val="009D68E6"/>
    <w:rsid w:val="009D6BA9"/>
    <w:rsid w:val="009D7B12"/>
    <w:rsid w:val="009E1B21"/>
    <w:rsid w:val="009E3169"/>
    <w:rsid w:val="009E68EC"/>
    <w:rsid w:val="009F35E1"/>
    <w:rsid w:val="009F6274"/>
    <w:rsid w:val="009F64E9"/>
    <w:rsid w:val="009F72E0"/>
    <w:rsid w:val="00A05263"/>
    <w:rsid w:val="00A0555F"/>
    <w:rsid w:val="00A13DDB"/>
    <w:rsid w:val="00A1590E"/>
    <w:rsid w:val="00A17907"/>
    <w:rsid w:val="00A17BAA"/>
    <w:rsid w:val="00A21CE4"/>
    <w:rsid w:val="00A236BE"/>
    <w:rsid w:val="00A3011C"/>
    <w:rsid w:val="00A31A72"/>
    <w:rsid w:val="00A34491"/>
    <w:rsid w:val="00A37835"/>
    <w:rsid w:val="00A37D71"/>
    <w:rsid w:val="00A43BB0"/>
    <w:rsid w:val="00A44AF1"/>
    <w:rsid w:val="00A461AC"/>
    <w:rsid w:val="00A47381"/>
    <w:rsid w:val="00A66D58"/>
    <w:rsid w:val="00A703C9"/>
    <w:rsid w:val="00A7783A"/>
    <w:rsid w:val="00A77E00"/>
    <w:rsid w:val="00A91230"/>
    <w:rsid w:val="00A93EC2"/>
    <w:rsid w:val="00A94118"/>
    <w:rsid w:val="00A95F51"/>
    <w:rsid w:val="00A96D45"/>
    <w:rsid w:val="00A97AC1"/>
    <w:rsid w:val="00AA03E0"/>
    <w:rsid w:val="00AA1512"/>
    <w:rsid w:val="00AA194E"/>
    <w:rsid w:val="00AA1B04"/>
    <w:rsid w:val="00AA26D1"/>
    <w:rsid w:val="00AA4C7B"/>
    <w:rsid w:val="00AA6A08"/>
    <w:rsid w:val="00AA7BC8"/>
    <w:rsid w:val="00AB07D9"/>
    <w:rsid w:val="00AB1512"/>
    <w:rsid w:val="00AB1B57"/>
    <w:rsid w:val="00AB215C"/>
    <w:rsid w:val="00AB410C"/>
    <w:rsid w:val="00AB468A"/>
    <w:rsid w:val="00AB643C"/>
    <w:rsid w:val="00AB7E97"/>
    <w:rsid w:val="00AC01AA"/>
    <w:rsid w:val="00AC125F"/>
    <w:rsid w:val="00AC12D3"/>
    <w:rsid w:val="00AC1590"/>
    <w:rsid w:val="00AC55C3"/>
    <w:rsid w:val="00AC5CC1"/>
    <w:rsid w:val="00AD0754"/>
    <w:rsid w:val="00AD0AB9"/>
    <w:rsid w:val="00AD7E5E"/>
    <w:rsid w:val="00AD7F20"/>
    <w:rsid w:val="00AE2857"/>
    <w:rsid w:val="00AE3EAA"/>
    <w:rsid w:val="00AE670E"/>
    <w:rsid w:val="00AF0370"/>
    <w:rsid w:val="00AF0E01"/>
    <w:rsid w:val="00AF2AE8"/>
    <w:rsid w:val="00AF3506"/>
    <w:rsid w:val="00AF5BA2"/>
    <w:rsid w:val="00AF66EA"/>
    <w:rsid w:val="00B002C8"/>
    <w:rsid w:val="00B0204E"/>
    <w:rsid w:val="00B12B82"/>
    <w:rsid w:val="00B135E7"/>
    <w:rsid w:val="00B2108F"/>
    <w:rsid w:val="00B24732"/>
    <w:rsid w:val="00B25831"/>
    <w:rsid w:val="00B279AB"/>
    <w:rsid w:val="00B27FA3"/>
    <w:rsid w:val="00B31824"/>
    <w:rsid w:val="00B33528"/>
    <w:rsid w:val="00B3501F"/>
    <w:rsid w:val="00B404DA"/>
    <w:rsid w:val="00B41014"/>
    <w:rsid w:val="00B43D3F"/>
    <w:rsid w:val="00B45329"/>
    <w:rsid w:val="00B50C6F"/>
    <w:rsid w:val="00B52DC8"/>
    <w:rsid w:val="00B54319"/>
    <w:rsid w:val="00B6276A"/>
    <w:rsid w:val="00B6447D"/>
    <w:rsid w:val="00B646FE"/>
    <w:rsid w:val="00B679E9"/>
    <w:rsid w:val="00B70D0E"/>
    <w:rsid w:val="00B74F6F"/>
    <w:rsid w:val="00B76A17"/>
    <w:rsid w:val="00B84179"/>
    <w:rsid w:val="00B85610"/>
    <w:rsid w:val="00B90ED6"/>
    <w:rsid w:val="00B92D97"/>
    <w:rsid w:val="00B93ED8"/>
    <w:rsid w:val="00BA5193"/>
    <w:rsid w:val="00BA626F"/>
    <w:rsid w:val="00BB1200"/>
    <w:rsid w:val="00BB2DCE"/>
    <w:rsid w:val="00BB5AB3"/>
    <w:rsid w:val="00BB5B6C"/>
    <w:rsid w:val="00BC05B5"/>
    <w:rsid w:val="00BC08F4"/>
    <w:rsid w:val="00BC24E5"/>
    <w:rsid w:val="00BC65EA"/>
    <w:rsid w:val="00BD41C8"/>
    <w:rsid w:val="00BD4B4A"/>
    <w:rsid w:val="00BD6BF9"/>
    <w:rsid w:val="00BE22B7"/>
    <w:rsid w:val="00BE252E"/>
    <w:rsid w:val="00BE2FC8"/>
    <w:rsid w:val="00BE4E26"/>
    <w:rsid w:val="00BF03A6"/>
    <w:rsid w:val="00BF3356"/>
    <w:rsid w:val="00C046AB"/>
    <w:rsid w:val="00C04CC5"/>
    <w:rsid w:val="00C0520D"/>
    <w:rsid w:val="00C05A8A"/>
    <w:rsid w:val="00C11182"/>
    <w:rsid w:val="00C1141D"/>
    <w:rsid w:val="00C116FE"/>
    <w:rsid w:val="00C11C7B"/>
    <w:rsid w:val="00C122BC"/>
    <w:rsid w:val="00C12440"/>
    <w:rsid w:val="00C12797"/>
    <w:rsid w:val="00C15D17"/>
    <w:rsid w:val="00C200D6"/>
    <w:rsid w:val="00C208AF"/>
    <w:rsid w:val="00C24167"/>
    <w:rsid w:val="00C26F10"/>
    <w:rsid w:val="00C27248"/>
    <w:rsid w:val="00C303A8"/>
    <w:rsid w:val="00C30641"/>
    <w:rsid w:val="00C318F1"/>
    <w:rsid w:val="00C37CDD"/>
    <w:rsid w:val="00C4205D"/>
    <w:rsid w:val="00C4797F"/>
    <w:rsid w:val="00C505BA"/>
    <w:rsid w:val="00C5251E"/>
    <w:rsid w:val="00C52A5A"/>
    <w:rsid w:val="00C53EEB"/>
    <w:rsid w:val="00C554A2"/>
    <w:rsid w:val="00C56DEA"/>
    <w:rsid w:val="00C60173"/>
    <w:rsid w:val="00C61EDF"/>
    <w:rsid w:val="00C66042"/>
    <w:rsid w:val="00C7009C"/>
    <w:rsid w:val="00C731DD"/>
    <w:rsid w:val="00C7630A"/>
    <w:rsid w:val="00C77B40"/>
    <w:rsid w:val="00C855DA"/>
    <w:rsid w:val="00C85AFE"/>
    <w:rsid w:val="00C97B3B"/>
    <w:rsid w:val="00C97B90"/>
    <w:rsid w:val="00CA0582"/>
    <w:rsid w:val="00CA3ABA"/>
    <w:rsid w:val="00CA4916"/>
    <w:rsid w:val="00CA50AE"/>
    <w:rsid w:val="00CB2511"/>
    <w:rsid w:val="00CB5116"/>
    <w:rsid w:val="00CC0E9E"/>
    <w:rsid w:val="00CC32A0"/>
    <w:rsid w:val="00CC39A6"/>
    <w:rsid w:val="00CC54C3"/>
    <w:rsid w:val="00CC6FB2"/>
    <w:rsid w:val="00CD0A34"/>
    <w:rsid w:val="00CD0B00"/>
    <w:rsid w:val="00CD0BEC"/>
    <w:rsid w:val="00CD2021"/>
    <w:rsid w:val="00CD5E66"/>
    <w:rsid w:val="00CE0B22"/>
    <w:rsid w:val="00CE1738"/>
    <w:rsid w:val="00CE4D41"/>
    <w:rsid w:val="00CE561B"/>
    <w:rsid w:val="00CE6495"/>
    <w:rsid w:val="00CE7300"/>
    <w:rsid w:val="00CF312E"/>
    <w:rsid w:val="00CF321D"/>
    <w:rsid w:val="00CF42A4"/>
    <w:rsid w:val="00CF7E79"/>
    <w:rsid w:val="00D104C2"/>
    <w:rsid w:val="00D109D3"/>
    <w:rsid w:val="00D10A3F"/>
    <w:rsid w:val="00D1147D"/>
    <w:rsid w:val="00D1269F"/>
    <w:rsid w:val="00D1376A"/>
    <w:rsid w:val="00D14925"/>
    <w:rsid w:val="00D17F0B"/>
    <w:rsid w:val="00D2460A"/>
    <w:rsid w:val="00D31615"/>
    <w:rsid w:val="00D3416D"/>
    <w:rsid w:val="00D34C5F"/>
    <w:rsid w:val="00D35986"/>
    <w:rsid w:val="00D367F8"/>
    <w:rsid w:val="00D4663A"/>
    <w:rsid w:val="00D47574"/>
    <w:rsid w:val="00D505A1"/>
    <w:rsid w:val="00D509EE"/>
    <w:rsid w:val="00D52B76"/>
    <w:rsid w:val="00D56130"/>
    <w:rsid w:val="00D5647C"/>
    <w:rsid w:val="00D575CF"/>
    <w:rsid w:val="00D611F1"/>
    <w:rsid w:val="00D62DBF"/>
    <w:rsid w:val="00D63497"/>
    <w:rsid w:val="00D65113"/>
    <w:rsid w:val="00D718E9"/>
    <w:rsid w:val="00D72738"/>
    <w:rsid w:val="00D7409B"/>
    <w:rsid w:val="00D76D41"/>
    <w:rsid w:val="00D80B3D"/>
    <w:rsid w:val="00D83435"/>
    <w:rsid w:val="00D844BC"/>
    <w:rsid w:val="00D86C96"/>
    <w:rsid w:val="00D908E7"/>
    <w:rsid w:val="00D91156"/>
    <w:rsid w:val="00D95DE2"/>
    <w:rsid w:val="00D95E15"/>
    <w:rsid w:val="00D9600F"/>
    <w:rsid w:val="00D971FF"/>
    <w:rsid w:val="00DA1FC4"/>
    <w:rsid w:val="00DA42F7"/>
    <w:rsid w:val="00DA51AE"/>
    <w:rsid w:val="00DB3D16"/>
    <w:rsid w:val="00DB4068"/>
    <w:rsid w:val="00DB4897"/>
    <w:rsid w:val="00DB4C6A"/>
    <w:rsid w:val="00DB6B52"/>
    <w:rsid w:val="00DB6B5D"/>
    <w:rsid w:val="00DB78F7"/>
    <w:rsid w:val="00DC28E6"/>
    <w:rsid w:val="00DC29CC"/>
    <w:rsid w:val="00DC45EF"/>
    <w:rsid w:val="00DC6861"/>
    <w:rsid w:val="00DC7A89"/>
    <w:rsid w:val="00DD06D0"/>
    <w:rsid w:val="00DD0C19"/>
    <w:rsid w:val="00DD34E1"/>
    <w:rsid w:val="00DD407E"/>
    <w:rsid w:val="00DD5612"/>
    <w:rsid w:val="00DE1151"/>
    <w:rsid w:val="00DE16BB"/>
    <w:rsid w:val="00DE49E2"/>
    <w:rsid w:val="00DE4A06"/>
    <w:rsid w:val="00DE7299"/>
    <w:rsid w:val="00DE7BC6"/>
    <w:rsid w:val="00DF0E6E"/>
    <w:rsid w:val="00DF1BE3"/>
    <w:rsid w:val="00DF21B1"/>
    <w:rsid w:val="00DF2609"/>
    <w:rsid w:val="00DF2872"/>
    <w:rsid w:val="00DF39A1"/>
    <w:rsid w:val="00DF3E46"/>
    <w:rsid w:val="00DF6ACA"/>
    <w:rsid w:val="00E03151"/>
    <w:rsid w:val="00E038BA"/>
    <w:rsid w:val="00E04803"/>
    <w:rsid w:val="00E10F75"/>
    <w:rsid w:val="00E136FF"/>
    <w:rsid w:val="00E14425"/>
    <w:rsid w:val="00E1598A"/>
    <w:rsid w:val="00E20CC8"/>
    <w:rsid w:val="00E20D37"/>
    <w:rsid w:val="00E2241F"/>
    <w:rsid w:val="00E2270D"/>
    <w:rsid w:val="00E235E0"/>
    <w:rsid w:val="00E24DFD"/>
    <w:rsid w:val="00E269A5"/>
    <w:rsid w:val="00E27636"/>
    <w:rsid w:val="00E27981"/>
    <w:rsid w:val="00E329A8"/>
    <w:rsid w:val="00E40D20"/>
    <w:rsid w:val="00E501C1"/>
    <w:rsid w:val="00E561DF"/>
    <w:rsid w:val="00E70C91"/>
    <w:rsid w:val="00E81067"/>
    <w:rsid w:val="00E836BB"/>
    <w:rsid w:val="00E83C9C"/>
    <w:rsid w:val="00E84160"/>
    <w:rsid w:val="00E844CA"/>
    <w:rsid w:val="00E84D15"/>
    <w:rsid w:val="00E85001"/>
    <w:rsid w:val="00E853EE"/>
    <w:rsid w:val="00E86040"/>
    <w:rsid w:val="00E9258D"/>
    <w:rsid w:val="00EA0156"/>
    <w:rsid w:val="00EA1C8C"/>
    <w:rsid w:val="00EA3359"/>
    <w:rsid w:val="00EA7F54"/>
    <w:rsid w:val="00EB1853"/>
    <w:rsid w:val="00EB4FC6"/>
    <w:rsid w:val="00EB502C"/>
    <w:rsid w:val="00EB543B"/>
    <w:rsid w:val="00EB720D"/>
    <w:rsid w:val="00EC142D"/>
    <w:rsid w:val="00EC3CAA"/>
    <w:rsid w:val="00EC4F2A"/>
    <w:rsid w:val="00EC6B19"/>
    <w:rsid w:val="00EC75C6"/>
    <w:rsid w:val="00ED031F"/>
    <w:rsid w:val="00ED216D"/>
    <w:rsid w:val="00EE1920"/>
    <w:rsid w:val="00EE3E10"/>
    <w:rsid w:val="00EE6CC8"/>
    <w:rsid w:val="00EE6D9C"/>
    <w:rsid w:val="00EE7318"/>
    <w:rsid w:val="00EF02C5"/>
    <w:rsid w:val="00EF37E9"/>
    <w:rsid w:val="00EF7EBF"/>
    <w:rsid w:val="00F0264D"/>
    <w:rsid w:val="00F048DA"/>
    <w:rsid w:val="00F107C5"/>
    <w:rsid w:val="00F1506F"/>
    <w:rsid w:val="00F176D9"/>
    <w:rsid w:val="00F22A02"/>
    <w:rsid w:val="00F2581E"/>
    <w:rsid w:val="00F320DE"/>
    <w:rsid w:val="00F34D69"/>
    <w:rsid w:val="00F41976"/>
    <w:rsid w:val="00F42582"/>
    <w:rsid w:val="00F42AD6"/>
    <w:rsid w:val="00F44AD4"/>
    <w:rsid w:val="00F45839"/>
    <w:rsid w:val="00F46E04"/>
    <w:rsid w:val="00F52DB3"/>
    <w:rsid w:val="00F539D3"/>
    <w:rsid w:val="00F57801"/>
    <w:rsid w:val="00F60776"/>
    <w:rsid w:val="00F62435"/>
    <w:rsid w:val="00F72AFE"/>
    <w:rsid w:val="00F73CCB"/>
    <w:rsid w:val="00F76460"/>
    <w:rsid w:val="00F76BB0"/>
    <w:rsid w:val="00F76F3D"/>
    <w:rsid w:val="00F77A8A"/>
    <w:rsid w:val="00F8199E"/>
    <w:rsid w:val="00F827D7"/>
    <w:rsid w:val="00F90851"/>
    <w:rsid w:val="00F9391E"/>
    <w:rsid w:val="00F9428C"/>
    <w:rsid w:val="00F955CA"/>
    <w:rsid w:val="00F95876"/>
    <w:rsid w:val="00F97B98"/>
    <w:rsid w:val="00FA0C8C"/>
    <w:rsid w:val="00FA10EB"/>
    <w:rsid w:val="00FA26DD"/>
    <w:rsid w:val="00FA32ED"/>
    <w:rsid w:val="00FA4B89"/>
    <w:rsid w:val="00FA6DC0"/>
    <w:rsid w:val="00FB0542"/>
    <w:rsid w:val="00FB0D41"/>
    <w:rsid w:val="00FB10AB"/>
    <w:rsid w:val="00FB1149"/>
    <w:rsid w:val="00FB2538"/>
    <w:rsid w:val="00FB4DAC"/>
    <w:rsid w:val="00FB6368"/>
    <w:rsid w:val="00FB7672"/>
    <w:rsid w:val="00FB7B87"/>
    <w:rsid w:val="00FC18B8"/>
    <w:rsid w:val="00FC4C93"/>
    <w:rsid w:val="00FC7162"/>
    <w:rsid w:val="00FC7898"/>
    <w:rsid w:val="00FD76EC"/>
    <w:rsid w:val="00FE17C7"/>
    <w:rsid w:val="00FE1EFB"/>
    <w:rsid w:val="00FE3ECD"/>
    <w:rsid w:val="00FE57DD"/>
    <w:rsid w:val="00FE62F6"/>
    <w:rsid w:val="00FE6535"/>
    <w:rsid w:val="00FE6C5D"/>
    <w:rsid w:val="00FE7947"/>
    <w:rsid w:val="00FE7AAF"/>
    <w:rsid w:val="00FF169D"/>
    <w:rsid w:val="00FF1C7C"/>
    <w:rsid w:val="00FF400D"/>
    <w:rsid w:val="00FF57B6"/>
    <w:rsid w:val="14FFB3F3"/>
    <w:rsid w:val="428F96F8"/>
    <w:rsid w:val="48966FCE"/>
    <w:rsid w:val="50EEE30E"/>
    <w:rsid w:val="52275F6E"/>
    <w:rsid w:val="58CF4454"/>
    <w:rsid w:val="60BA5A68"/>
    <w:rsid w:val="619385E8"/>
    <w:rsid w:val="72F7EB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4817"/>
    <o:shapelayout v:ext="edit">
      <o:idmap v:ext="edit" data="1"/>
    </o:shapelayout>
  </w:shapeDefaults>
  <w:decimalSymbol w:val="."/>
  <w:listSeparator w:val=","/>
  <w14:docId w14:val="25D93AE8"/>
  <w15:chartTrackingRefBased/>
  <w15:docId w15:val="{E329C483-F05D-41BD-82D0-910483C9D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6DC0"/>
  </w:style>
  <w:style w:type="paragraph" w:styleId="Heading1">
    <w:name w:val="heading 1"/>
    <w:basedOn w:val="Normal"/>
    <w:next w:val="Normal"/>
    <w:link w:val="Heading1Char"/>
    <w:uiPriority w:val="9"/>
    <w:qFormat/>
    <w:rsid w:val="002D56A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56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D56A2"/>
    <w:pPr>
      <w:outlineLvl w:val="9"/>
    </w:pPr>
  </w:style>
  <w:style w:type="paragraph" w:styleId="Header">
    <w:name w:val="header"/>
    <w:basedOn w:val="Normal"/>
    <w:link w:val="HeaderChar"/>
    <w:uiPriority w:val="99"/>
    <w:unhideWhenUsed/>
    <w:rsid w:val="00093C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3C51"/>
  </w:style>
  <w:style w:type="paragraph" w:styleId="Footer">
    <w:name w:val="footer"/>
    <w:basedOn w:val="Normal"/>
    <w:link w:val="FooterChar"/>
    <w:uiPriority w:val="99"/>
    <w:unhideWhenUsed/>
    <w:rsid w:val="00093C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3C51"/>
  </w:style>
  <w:style w:type="paragraph" w:styleId="ListParagraph">
    <w:name w:val="List Paragraph"/>
    <w:basedOn w:val="Normal"/>
    <w:uiPriority w:val="34"/>
    <w:qFormat/>
    <w:rsid w:val="005322E6"/>
    <w:pPr>
      <w:ind w:left="720"/>
      <w:contextualSpacing/>
    </w:pPr>
  </w:style>
  <w:style w:type="character" w:styleId="Hyperlink">
    <w:name w:val="Hyperlink"/>
    <w:basedOn w:val="DefaultParagraphFont"/>
    <w:uiPriority w:val="99"/>
    <w:unhideWhenUsed/>
    <w:rsid w:val="00627F5F"/>
    <w:rPr>
      <w:color w:val="0563C1" w:themeColor="hyperlink"/>
      <w:u w:val="single"/>
    </w:rPr>
  </w:style>
  <w:style w:type="character" w:styleId="FollowedHyperlink">
    <w:name w:val="FollowedHyperlink"/>
    <w:basedOn w:val="DefaultParagraphFont"/>
    <w:uiPriority w:val="99"/>
    <w:semiHidden/>
    <w:unhideWhenUsed/>
    <w:rsid w:val="00627F5F"/>
    <w:rPr>
      <w:color w:val="954F72" w:themeColor="followedHyperlink"/>
      <w:u w:val="single"/>
    </w:rPr>
  </w:style>
  <w:style w:type="character" w:styleId="Emphasis">
    <w:name w:val="Emphasis"/>
    <w:basedOn w:val="DefaultParagraphFont"/>
    <w:uiPriority w:val="20"/>
    <w:qFormat/>
    <w:rsid w:val="00E85001"/>
    <w:rPr>
      <w:b/>
      <w:bCs/>
      <w:i w:val="0"/>
      <w:iCs w:val="0"/>
    </w:rPr>
  </w:style>
  <w:style w:type="character" w:customStyle="1" w:styleId="st1">
    <w:name w:val="st1"/>
    <w:basedOn w:val="DefaultParagraphFont"/>
    <w:rsid w:val="00E85001"/>
  </w:style>
  <w:style w:type="paragraph" w:styleId="NormalWeb">
    <w:name w:val="Normal (Web)"/>
    <w:basedOn w:val="Normal"/>
    <w:uiPriority w:val="99"/>
    <w:semiHidden/>
    <w:unhideWhenUsed/>
    <w:rsid w:val="00975160"/>
    <w:pPr>
      <w:spacing w:before="180" w:after="180"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75160"/>
    <w:rPr>
      <w:b/>
      <w:bCs/>
    </w:rPr>
  </w:style>
  <w:style w:type="character" w:styleId="CommentReference">
    <w:name w:val="annotation reference"/>
    <w:basedOn w:val="DefaultParagraphFont"/>
    <w:uiPriority w:val="99"/>
    <w:semiHidden/>
    <w:unhideWhenUsed/>
    <w:rsid w:val="004268B5"/>
    <w:rPr>
      <w:sz w:val="16"/>
      <w:szCs w:val="16"/>
    </w:rPr>
  </w:style>
  <w:style w:type="paragraph" w:styleId="CommentText">
    <w:name w:val="annotation text"/>
    <w:basedOn w:val="Normal"/>
    <w:link w:val="CommentTextChar"/>
    <w:uiPriority w:val="99"/>
    <w:semiHidden/>
    <w:unhideWhenUsed/>
    <w:rsid w:val="004268B5"/>
    <w:pPr>
      <w:spacing w:line="240" w:lineRule="auto"/>
    </w:pPr>
    <w:rPr>
      <w:sz w:val="20"/>
      <w:szCs w:val="20"/>
    </w:rPr>
  </w:style>
  <w:style w:type="character" w:customStyle="1" w:styleId="CommentTextChar">
    <w:name w:val="Comment Text Char"/>
    <w:basedOn w:val="DefaultParagraphFont"/>
    <w:link w:val="CommentText"/>
    <w:uiPriority w:val="99"/>
    <w:semiHidden/>
    <w:rsid w:val="004268B5"/>
    <w:rPr>
      <w:sz w:val="20"/>
      <w:szCs w:val="20"/>
    </w:rPr>
  </w:style>
  <w:style w:type="paragraph" w:styleId="CommentSubject">
    <w:name w:val="annotation subject"/>
    <w:basedOn w:val="CommentText"/>
    <w:next w:val="CommentText"/>
    <w:link w:val="CommentSubjectChar"/>
    <w:uiPriority w:val="99"/>
    <w:semiHidden/>
    <w:unhideWhenUsed/>
    <w:rsid w:val="004268B5"/>
    <w:rPr>
      <w:b/>
      <w:bCs/>
    </w:rPr>
  </w:style>
  <w:style w:type="character" w:customStyle="1" w:styleId="CommentSubjectChar">
    <w:name w:val="Comment Subject Char"/>
    <w:basedOn w:val="CommentTextChar"/>
    <w:link w:val="CommentSubject"/>
    <w:uiPriority w:val="99"/>
    <w:semiHidden/>
    <w:rsid w:val="004268B5"/>
    <w:rPr>
      <w:b/>
      <w:bCs/>
      <w:sz w:val="20"/>
      <w:szCs w:val="20"/>
    </w:rPr>
  </w:style>
  <w:style w:type="paragraph" w:styleId="BalloonText">
    <w:name w:val="Balloon Text"/>
    <w:basedOn w:val="Normal"/>
    <w:link w:val="BalloonTextChar"/>
    <w:uiPriority w:val="99"/>
    <w:semiHidden/>
    <w:unhideWhenUsed/>
    <w:rsid w:val="004268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68B5"/>
    <w:rPr>
      <w:rFonts w:ascii="Segoe UI" w:hAnsi="Segoe UI" w:cs="Segoe UI"/>
      <w:sz w:val="18"/>
      <w:szCs w:val="18"/>
    </w:rPr>
  </w:style>
  <w:style w:type="paragraph" w:styleId="Revision">
    <w:name w:val="Revision"/>
    <w:hidden/>
    <w:uiPriority w:val="99"/>
    <w:semiHidden/>
    <w:rsid w:val="00B74F6F"/>
    <w:pPr>
      <w:spacing w:after="0" w:line="240" w:lineRule="auto"/>
    </w:pPr>
  </w:style>
  <w:style w:type="character" w:customStyle="1" w:styleId="fxs-progressbox-steptitle">
    <w:name w:val="fxs-progressbox-steptitle"/>
    <w:basedOn w:val="DefaultParagraphFont"/>
    <w:rsid w:val="00D4663A"/>
  </w:style>
  <w:style w:type="paragraph" w:styleId="TOC1">
    <w:name w:val="toc 1"/>
    <w:basedOn w:val="Normal"/>
    <w:next w:val="Normal"/>
    <w:autoRedefine/>
    <w:uiPriority w:val="39"/>
    <w:unhideWhenUsed/>
    <w:rsid w:val="00BE22B7"/>
    <w:pPr>
      <w:spacing w:after="100"/>
    </w:pPr>
  </w:style>
  <w:style w:type="character" w:customStyle="1" w:styleId="apple-converted-space">
    <w:name w:val="apple-converted-space"/>
    <w:basedOn w:val="DefaultParagraphFont"/>
    <w:rsid w:val="00042F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1147369">
      <w:bodyDiv w:val="1"/>
      <w:marLeft w:val="0"/>
      <w:marRight w:val="0"/>
      <w:marTop w:val="0"/>
      <w:marBottom w:val="0"/>
      <w:divBdr>
        <w:top w:val="none" w:sz="0" w:space="0" w:color="auto"/>
        <w:left w:val="none" w:sz="0" w:space="0" w:color="auto"/>
        <w:bottom w:val="none" w:sz="0" w:space="0" w:color="auto"/>
        <w:right w:val="none" w:sz="0" w:space="0" w:color="auto"/>
      </w:divBdr>
    </w:div>
    <w:div w:id="1036198723">
      <w:bodyDiv w:val="1"/>
      <w:marLeft w:val="0"/>
      <w:marRight w:val="0"/>
      <w:marTop w:val="0"/>
      <w:marBottom w:val="0"/>
      <w:divBdr>
        <w:top w:val="none" w:sz="0" w:space="0" w:color="auto"/>
        <w:left w:val="none" w:sz="0" w:space="0" w:color="auto"/>
        <w:bottom w:val="none" w:sz="0" w:space="0" w:color="auto"/>
        <w:right w:val="none" w:sz="0" w:space="0" w:color="auto"/>
      </w:divBdr>
    </w:div>
    <w:div w:id="1076441659">
      <w:bodyDiv w:val="1"/>
      <w:marLeft w:val="0"/>
      <w:marRight w:val="0"/>
      <w:marTop w:val="0"/>
      <w:marBottom w:val="0"/>
      <w:divBdr>
        <w:top w:val="none" w:sz="0" w:space="0" w:color="auto"/>
        <w:left w:val="none" w:sz="0" w:space="0" w:color="auto"/>
        <w:bottom w:val="none" w:sz="0" w:space="0" w:color="auto"/>
        <w:right w:val="none" w:sz="0" w:space="0" w:color="auto"/>
      </w:divBdr>
      <w:divsChild>
        <w:div w:id="877085969">
          <w:marLeft w:val="-7200"/>
          <w:marRight w:val="0"/>
          <w:marTop w:val="0"/>
          <w:marBottom w:val="0"/>
          <w:divBdr>
            <w:top w:val="none" w:sz="0" w:space="0" w:color="auto"/>
            <w:left w:val="none" w:sz="0" w:space="0" w:color="auto"/>
            <w:bottom w:val="none" w:sz="0" w:space="0" w:color="auto"/>
            <w:right w:val="none" w:sz="0" w:space="0" w:color="auto"/>
          </w:divBdr>
          <w:divsChild>
            <w:div w:id="199588053">
              <w:marLeft w:val="3000"/>
              <w:marRight w:val="0"/>
              <w:marTop w:val="300"/>
              <w:marBottom w:val="900"/>
              <w:divBdr>
                <w:top w:val="none" w:sz="0" w:space="0" w:color="auto"/>
                <w:left w:val="none" w:sz="0" w:space="0" w:color="auto"/>
                <w:bottom w:val="none" w:sz="0" w:space="0" w:color="auto"/>
                <w:right w:val="none" w:sz="0" w:space="0" w:color="auto"/>
              </w:divBdr>
              <w:divsChild>
                <w:div w:id="81026065">
                  <w:marLeft w:val="0"/>
                  <w:marRight w:val="0"/>
                  <w:marTop w:val="0"/>
                  <w:marBottom w:val="0"/>
                  <w:divBdr>
                    <w:top w:val="none" w:sz="0" w:space="0" w:color="auto"/>
                    <w:left w:val="none" w:sz="0" w:space="0" w:color="auto"/>
                    <w:bottom w:val="none" w:sz="0" w:space="0" w:color="auto"/>
                    <w:right w:val="none" w:sz="0" w:space="0" w:color="auto"/>
                  </w:divBdr>
                  <w:divsChild>
                    <w:div w:id="1036278016">
                      <w:marLeft w:val="0"/>
                      <w:marRight w:val="0"/>
                      <w:marTop w:val="0"/>
                      <w:marBottom w:val="0"/>
                      <w:divBdr>
                        <w:top w:val="none" w:sz="0" w:space="0" w:color="auto"/>
                        <w:left w:val="none" w:sz="0" w:space="0" w:color="auto"/>
                        <w:bottom w:val="none" w:sz="0" w:space="0" w:color="auto"/>
                        <w:right w:val="none" w:sz="0" w:space="0" w:color="auto"/>
                      </w:divBdr>
                      <w:divsChild>
                        <w:div w:id="1199733063">
                          <w:marLeft w:val="0"/>
                          <w:marRight w:val="0"/>
                          <w:marTop w:val="300"/>
                          <w:marBottom w:val="0"/>
                          <w:divBdr>
                            <w:top w:val="none" w:sz="0" w:space="0" w:color="auto"/>
                            <w:left w:val="none" w:sz="0" w:space="0" w:color="auto"/>
                            <w:bottom w:val="none" w:sz="0" w:space="0" w:color="auto"/>
                            <w:right w:val="none" w:sz="0" w:space="0" w:color="auto"/>
                          </w:divBdr>
                          <w:divsChild>
                            <w:div w:id="1444032897">
                              <w:marLeft w:val="0"/>
                              <w:marRight w:val="0"/>
                              <w:marTop w:val="0"/>
                              <w:marBottom w:val="0"/>
                              <w:divBdr>
                                <w:top w:val="none" w:sz="0" w:space="0" w:color="auto"/>
                                <w:left w:val="none" w:sz="0" w:space="0" w:color="auto"/>
                                <w:bottom w:val="none" w:sz="0" w:space="0" w:color="auto"/>
                                <w:right w:val="none" w:sz="0" w:space="0" w:color="auto"/>
                              </w:divBdr>
                              <w:divsChild>
                                <w:div w:id="1624388727">
                                  <w:marLeft w:val="0"/>
                                  <w:marRight w:val="0"/>
                                  <w:marTop w:val="0"/>
                                  <w:marBottom w:val="0"/>
                                  <w:divBdr>
                                    <w:top w:val="none" w:sz="0" w:space="0" w:color="auto"/>
                                    <w:left w:val="none" w:sz="0" w:space="0" w:color="auto"/>
                                    <w:bottom w:val="none" w:sz="0" w:space="0" w:color="auto"/>
                                    <w:right w:val="none" w:sz="0" w:space="0" w:color="auto"/>
                                  </w:divBdr>
                                  <w:divsChild>
                                    <w:div w:id="1390761462">
                                      <w:marLeft w:val="0"/>
                                      <w:marRight w:val="0"/>
                                      <w:marTop w:val="0"/>
                                      <w:marBottom w:val="0"/>
                                      <w:divBdr>
                                        <w:top w:val="none" w:sz="0" w:space="0" w:color="auto"/>
                                        <w:left w:val="none" w:sz="0" w:space="0" w:color="auto"/>
                                        <w:bottom w:val="none" w:sz="0" w:space="0" w:color="auto"/>
                                        <w:right w:val="none" w:sz="0" w:space="0" w:color="auto"/>
                                      </w:divBdr>
                                      <w:divsChild>
                                        <w:div w:id="286817337">
                                          <w:marLeft w:val="0"/>
                                          <w:marRight w:val="0"/>
                                          <w:marTop w:val="0"/>
                                          <w:marBottom w:val="0"/>
                                          <w:divBdr>
                                            <w:top w:val="none" w:sz="0" w:space="0" w:color="auto"/>
                                            <w:left w:val="none" w:sz="0" w:space="0" w:color="auto"/>
                                            <w:bottom w:val="none" w:sz="0" w:space="0" w:color="auto"/>
                                            <w:right w:val="none" w:sz="0" w:space="0" w:color="auto"/>
                                          </w:divBdr>
                                          <w:divsChild>
                                            <w:div w:id="236987448">
                                              <w:marLeft w:val="0"/>
                                              <w:marRight w:val="0"/>
                                              <w:marTop w:val="100"/>
                                              <w:marBottom w:val="100"/>
                                              <w:divBdr>
                                                <w:top w:val="none" w:sz="0" w:space="0" w:color="auto"/>
                                                <w:left w:val="none" w:sz="0" w:space="0" w:color="auto"/>
                                                <w:bottom w:val="none" w:sz="0" w:space="0" w:color="auto"/>
                                                <w:right w:val="none" w:sz="0" w:space="0" w:color="auto"/>
                                              </w:divBdr>
                                              <w:divsChild>
                                                <w:div w:id="1393114547">
                                                  <w:marLeft w:val="0"/>
                                                  <w:marRight w:val="0"/>
                                                  <w:marTop w:val="0"/>
                                                  <w:marBottom w:val="0"/>
                                                  <w:divBdr>
                                                    <w:top w:val="none" w:sz="0" w:space="0" w:color="auto"/>
                                                    <w:left w:val="none" w:sz="0" w:space="0" w:color="auto"/>
                                                    <w:bottom w:val="none" w:sz="0" w:space="0" w:color="auto"/>
                                                    <w:right w:val="none" w:sz="0" w:space="0" w:color="auto"/>
                                                  </w:divBdr>
                                                  <w:divsChild>
                                                    <w:div w:id="788861041">
                                                      <w:marLeft w:val="600"/>
                                                      <w:marRight w:val="0"/>
                                                      <w:marTop w:val="450"/>
                                                      <w:marBottom w:val="0"/>
                                                      <w:divBdr>
                                                        <w:top w:val="none" w:sz="0" w:space="0" w:color="auto"/>
                                                        <w:left w:val="none" w:sz="0" w:space="0" w:color="auto"/>
                                                        <w:bottom w:val="none" w:sz="0" w:space="0" w:color="auto"/>
                                                        <w:right w:val="none" w:sz="0" w:space="0" w:color="auto"/>
                                                      </w:divBdr>
                                                      <w:divsChild>
                                                        <w:div w:id="1247688105">
                                                          <w:marLeft w:val="0"/>
                                                          <w:marRight w:val="0"/>
                                                          <w:marTop w:val="0"/>
                                                          <w:marBottom w:val="0"/>
                                                          <w:divBdr>
                                                            <w:top w:val="none" w:sz="0" w:space="0" w:color="auto"/>
                                                            <w:left w:val="none" w:sz="0" w:space="0" w:color="auto"/>
                                                            <w:bottom w:val="none" w:sz="0" w:space="0" w:color="auto"/>
                                                            <w:right w:val="none" w:sz="0" w:space="0" w:color="auto"/>
                                                          </w:divBdr>
                                                          <w:divsChild>
                                                            <w:div w:id="102922914">
                                                              <w:marLeft w:val="0"/>
                                                              <w:marRight w:val="0"/>
                                                              <w:marTop w:val="0"/>
                                                              <w:marBottom w:val="0"/>
                                                              <w:divBdr>
                                                                <w:top w:val="single" w:sz="6" w:space="0" w:color="CCCCCC"/>
                                                                <w:left w:val="single" w:sz="6" w:space="4" w:color="CCCCCC"/>
                                                                <w:bottom w:val="single" w:sz="6" w:space="0" w:color="CCCCCC"/>
                                                                <w:right w:val="single" w:sz="6" w:space="4" w:color="CCCCCC"/>
                                                              </w:divBdr>
                                                            </w:div>
                                                          </w:divsChild>
                                                        </w:div>
                                                      </w:divsChild>
                                                    </w:div>
                                                  </w:divsChild>
                                                </w:div>
                                              </w:divsChild>
                                            </w:div>
                                          </w:divsChild>
                                        </w:div>
                                      </w:divsChild>
                                    </w:div>
                                  </w:divsChild>
                                </w:div>
                              </w:divsChild>
                            </w:div>
                          </w:divsChild>
                        </w:div>
                      </w:divsChild>
                    </w:div>
                  </w:divsChild>
                </w:div>
              </w:divsChild>
            </w:div>
          </w:divsChild>
        </w:div>
      </w:divsChild>
    </w:div>
    <w:div w:id="1183936216">
      <w:bodyDiv w:val="1"/>
      <w:marLeft w:val="0"/>
      <w:marRight w:val="0"/>
      <w:marTop w:val="0"/>
      <w:marBottom w:val="0"/>
      <w:divBdr>
        <w:top w:val="none" w:sz="0" w:space="0" w:color="auto"/>
        <w:left w:val="none" w:sz="0" w:space="0" w:color="auto"/>
        <w:bottom w:val="none" w:sz="0" w:space="0" w:color="auto"/>
        <w:right w:val="none" w:sz="0" w:space="0" w:color="auto"/>
      </w:divBdr>
    </w:div>
    <w:div w:id="1244148121">
      <w:bodyDiv w:val="1"/>
      <w:marLeft w:val="0"/>
      <w:marRight w:val="0"/>
      <w:marTop w:val="0"/>
      <w:marBottom w:val="0"/>
      <w:divBdr>
        <w:top w:val="none" w:sz="0" w:space="0" w:color="auto"/>
        <w:left w:val="none" w:sz="0" w:space="0" w:color="auto"/>
        <w:bottom w:val="none" w:sz="0" w:space="0" w:color="auto"/>
        <w:right w:val="none" w:sz="0" w:space="0" w:color="auto"/>
      </w:divBdr>
      <w:divsChild>
        <w:div w:id="194732574">
          <w:marLeft w:val="0"/>
          <w:marRight w:val="0"/>
          <w:marTop w:val="0"/>
          <w:marBottom w:val="0"/>
          <w:divBdr>
            <w:top w:val="none" w:sz="0" w:space="0" w:color="auto"/>
            <w:left w:val="none" w:sz="0" w:space="0" w:color="auto"/>
            <w:bottom w:val="none" w:sz="0" w:space="0" w:color="auto"/>
            <w:right w:val="none" w:sz="0" w:space="0" w:color="auto"/>
          </w:divBdr>
          <w:divsChild>
            <w:div w:id="298845131">
              <w:marLeft w:val="0"/>
              <w:marRight w:val="0"/>
              <w:marTop w:val="0"/>
              <w:marBottom w:val="0"/>
              <w:divBdr>
                <w:top w:val="none" w:sz="0" w:space="0" w:color="auto"/>
                <w:left w:val="none" w:sz="0" w:space="0" w:color="auto"/>
                <w:bottom w:val="none" w:sz="0" w:space="0" w:color="auto"/>
                <w:right w:val="none" w:sz="0" w:space="0" w:color="auto"/>
              </w:divBdr>
              <w:divsChild>
                <w:div w:id="1095982934">
                  <w:marLeft w:val="0"/>
                  <w:marRight w:val="0"/>
                  <w:marTop w:val="0"/>
                  <w:marBottom w:val="0"/>
                  <w:divBdr>
                    <w:top w:val="none" w:sz="0" w:space="0" w:color="auto"/>
                    <w:left w:val="none" w:sz="0" w:space="0" w:color="auto"/>
                    <w:bottom w:val="none" w:sz="0" w:space="0" w:color="auto"/>
                    <w:right w:val="none" w:sz="0" w:space="0" w:color="auto"/>
                  </w:divBdr>
                  <w:divsChild>
                    <w:div w:id="149737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146917">
      <w:bodyDiv w:val="1"/>
      <w:marLeft w:val="0"/>
      <w:marRight w:val="0"/>
      <w:marTop w:val="0"/>
      <w:marBottom w:val="0"/>
      <w:divBdr>
        <w:top w:val="none" w:sz="0" w:space="0" w:color="auto"/>
        <w:left w:val="none" w:sz="0" w:space="0" w:color="auto"/>
        <w:bottom w:val="none" w:sz="0" w:space="0" w:color="auto"/>
        <w:right w:val="none" w:sz="0" w:space="0" w:color="auto"/>
      </w:divBdr>
      <w:divsChild>
        <w:div w:id="581528699">
          <w:marLeft w:val="-7200"/>
          <w:marRight w:val="0"/>
          <w:marTop w:val="0"/>
          <w:marBottom w:val="0"/>
          <w:divBdr>
            <w:top w:val="none" w:sz="0" w:space="0" w:color="auto"/>
            <w:left w:val="none" w:sz="0" w:space="0" w:color="auto"/>
            <w:bottom w:val="none" w:sz="0" w:space="0" w:color="auto"/>
            <w:right w:val="none" w:sz="0" w:space="0" w:color="auto"/>
          </w:divBdr>
          <w:divsChild>
            <w:div w:id="1280988053">
              <w:marLeft w:val="3000"/>
              <w:marRight w:val="0"/>
              <w:marTop w:val="300"/>
              <w:marBottom w:val="900"/>
              <w:divBdr>
                <w:top w:val="none" w:sz="0" w:space="0" w:color="auto"/>
                <w:left w:val="none" w:sz="0" w:space="0" w:color="auto"/>
                <w:bottom w:val="none" w:sz="0" w:space="0" w:color="auto"/>
                <w:right w:val="none" w:sz="0" w:space="0" w:color="auto"/>
              </w:divBdr>
              <w:divsChild>
                <w:div w:id="1622372845">
                  <w:marLeft w:val="0"/>
                  <w:marRight w:val="0"/>
                  <w:marTop w:val="0"/>
                  <w:marBottom w:val="0"/>
                  <w:divBdr>
                    <w:top w:val="none" w:sz="0" w:space="0" w:color="auto"/>
                    <w:left w:val="none" w:sz="0" w:space="0" w:color="auto"/>
                    <w:bottom w:val="none" w:sz="0" w:space="0" w:color="auto"/>
                    <w:right w:val="none" w:sz="0" w:space="0" w:color="auto"/>
                  </w:divBdr>
                  <w:divsChild>
                    <w:div w:id="632560084">
                      <w:marLeft w:val="0"/>
                      <w:marRight w:val="0"/>
                      <w:marTop w:val="0"/>
                      <w:marBottom w:val="0"/>
                      <w:divBdr>
                        <w:top w:val="none" w:sz="0" w:space="0" w:color="auto"/>
                        <w:left w:val="none" w:sz="0" w:space="0" w:color="auto"/>
                        <w:bottom w:val="none" w:sz="0" w:space="0" w:color="auto"/>
                        <w:right w:val="none" w:sz="0" w:space="0" w:color="auto"/>
                      </w:divBdr>
                      <w:divsChild>
                        <w:div w:id="1681659686">
                          <w:marLeft w:val="0"/>
                          <w:marRight w:val="0"/>
                          <w:marTop w:val="300"/>
                          <w:marBottom w:val="0"/>
                          <w:divBdr>
                            <w:top w:val="none" w:sz="0" w:space="0" w:color="auto"/>
                            <w:left w:val="none" w:sz="0" w:space="0" w:color="auto"/>
                            <w:bottom w:val="none" w:sz="0" w:space="0" w:color="auto"/>
                            <w:right w:val="none" w:sz="0" w:space="0" w:color="auto"/>
                          </w:divBdr>
                          <w:divsChild>
                            <w:div w:id="747463963">
                              <w:marLeft w:val="0"/>
                              <w:marRight w:val="0"/>
                              <w:marTop w:val="0"/>
                              <w:marBottom w:val="0"/>
                              <w:divBdr>
                                <w:top w:val="none" w:sz="0" w:space="0" w:color="auto"/>
                                <w:left w:val="none" w:sz="0" w:space="0" w:color="auto"/>
                                <w:bottom w:val="none" w:sz="0" w:space="0" w:color="auto"/>
                                <w:right w:val="none" w:sz="0" w:space="0" w:color="auto"/>
                              </w:divBdr>
                              <w:divsChild>
                                <w:div w:id="756482403">
                                  <w:marLeft w:val="0"/>
                                  <w:marRight w:val="0"/>
                                  <w:marTop w:val="0"/>
                                  <w:marBottom w:val="0"/>
                                  <w:divBdr>
                                    <w:top w:val="none" w:sz="0" w:space="0" w:color="auto"/>
                                    <w:left w:val="none" w:sz="0" w:space="0" w:color="auto"/>
                                    <w:bottom w:val="none" w:sz="0" w:space="0" w:color="auto"/>
                                    <w:right w:val="none" w:sz="0" w:space="0" w:color="auto"/>
                                  </w:divBdr>
                                  <w:divsChild>
                                    <w:div w:id="628583816">
                                      <w:marLeft w:val="0"/>
                                      <w:marRight w:val="0"/>
                                      <w:marTop w:val="0"/>
                                      <w:marBottom w:val="0"/>
                                      <w:divBdr>
                                        <w:top w:val="none" w:sz="0" w:space="0" w:color="auto"/>
                                        <w:left w:val="none" w:sz="0" w:space="0" w:color="auto"/>
                                        <w:bottom w:val="none" w:sz="0" w:space="0" w:color="auto"/>
                                        <w:right w:val="none" w:sz="0" w:space="0" w:color="auto"/>
                                      </w:divBdr>
                                      <w:divsChild>
                                        <w:div w:id="498424165">
                                          <w:marLeft w:val="0"/>
                                          <w:marRight w:val="0"/>
                                          <w:marTop w:val="0"/>
                                          <w:marBottom w:val="0"/>
                                          <w:divBdr>
                                            <w:top w:val="none" w:sz="0" w:space="0" w:color="auto"/>
                                            <w:left w:val="none" w:sz="0" w:space="0" w:color="auto"/>
                                            <w:bottom w:val="none" w:sz="0" w:space="0" w:color="auto"/>
                                            <w:right w:val="none" w:sz="0" w:space="0" w:color="auto"/>
                                          </w:divBdr>
                                          <w:divsChild>
                                            <w:div w:id="117723286">
                                              <w:marLeft w:val="0"/>
                                              <w:marRight w:val="0"/>
                                              <w:marTop w:val="100"/>
                                              <w:marBottom w:val="100"/>
                                              <w:divBdr>
                                                <w:top w:val="none" w:sz="0" w:space="0" w:color="auto"/>
                                                <w:left w:val="none" w:sz="0" w:space="0" w:color="auto"/>
                                                <w:bottom w:val="none" w:sz="0" w:space="0" w:color="auto"/>
                                                <w:right w:val="none" w:sz="0" w:space="0" w:color="auto"/>
                                              </w:divBdr>
                                              <w:divsChild>
                                                <w:div w:id="419717781">
                                                  <w:marLeft w:val="0"/>
                                                  <w:marRight w:val="0"/>
                                                  <w:marTop w:val="0"/>
                                                  <w:marBottom w:val="0"/>
                                                  <w:divBdr>
                                                    <w:top w:val="none" w:sz="0" w:space="0" w:color="auto"/>
                                                    <w:left w:val="none" w:sz="0" w:space="0" w:color="auto"/>
                                                    <w:bottom w:val="none" w:sz="0" w:space="0" w:color="auto"/>
                                                    <w:right w:val="none" w:sz="0" w:space="0" w:color="auto"/>
                                                  </w:divBdr>
                                                  <w:divsChild>
                                                    <w:div w:id="435833515">
                                                      <w:marLeft w:val="600"/>
                                                      <w:marRight w:val="0"/>
                                                      <w:marTop w:val="450"/>
                                                      <w:marBottom w:val="0"/>
                                                      <w:divBdr>
                                                        <w:top w:val="none" w:sz="0" w:space="0" w:color="auto"/>
                                                        <w:left w:val="none" w:sz="0" w:space="0" w:color="auto"/>
                                                        <w:bottom w:val="none" w:sz="0" w:space="0" w:color="auto"/>
                                                        <w:right w:val="none" w:sz="0" w:space="0" w:color="auto"/>
                                                      </w:divBdr>
                                                      <w:divsChild>
                                                        <w:div w:id="951321728">
                                                          <w:marLeft w:val="0"/>
                                                          <w:marRight w:val="0"/>
                                                          <w:marTop w:val="0"/>
                                                          <w:marBottom w:val="0"/>
                                                          <w:divBdr>
                                                            <w:top w:val="none" w:sz="0" w:space="0" w:color="auto"/>
                                                            <w:left w:val="none" w:sz="0" w:space="0" w:color="auto"/>
                                                            <w:bottom w:val="none" w:sz="0" w:space="0" w:color="auto"/>
                                                            <w:right w:val="none" w:sz="0" w:space="0" w:color="auto"/>
                                                          </w:divBdr>
                                                          <w:divsChild>
                                                            <w:div w:id="1485511620">
                                                              <w:marLeft w:val="0"/>
                                                              <w:marRight w:val="0"/>
                                                              <w:marTop w:val="0"/>
                                                              <w:marBottom w:val="0"/>
                                                              <w:divBdr>
                                                                <w:top w:val="single" w:sz="6" w:space="0" w:color="CCCCCC"/>
                                                                <w:left w:val="single" w:sz="6" w:space="4" w:color="CCCCCC"/>
                                                                <w:bottom w:val="single" w:sz="6" w:space="0" w:color="CCCCCC"/>
                                                                <w:right w:val="single" w:sz="6" w:space="4" w:color="CCCCCC"/>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ka.ms/AzureMLChurnTutorial"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numbering" Target="numbering.xml"/><Relationship Id="rId15" Type="http://schemas.openxmlformats.org/officeDocument/2006/relationships/hyperlink" Target="https://azure.com/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endnotes" Target="endnotes.xml"/><Relationship Id="rId19" Type="http://schemas.openxmlformats.org/officeDocument/2006/relationships/hyperlink" Target="https://github.com/dneled/Strata-2015-12" TargetMode="Externa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azure.microsoft.com/en-us/pricing/details/machine-learning/"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webSettings" Target="webSettings.xml"/><Relationship Id="rId51" Type="http://schemas.openxmlformats.org/officeDocument/2006/relationships/image" Target="media/image34.png"/><Relationship Id="rId72" Type="http://schemas.microsoft.com/office/2011/relationships/people" Target="people.xml"/><Relationship Id="rId3" Type="http://schemas.openxmlformats.org/officeDocument/2006/relationships/customXml" Target="../customXml/item3.xml"/><Relationship Id="rId12" Type="http://schemas.openxmlformats.org/officeDocument/2006/relationships/hyperlink" Target="http://aka.ms/AzureMLChurnTutorial"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cran.r-project.org/web/packages/party/index.html" TargetMode="Externa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hyperlink" Target="https://cran.r-project.org/web/packages/ggplot2/index.html"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ECE65080C925F4CBCFB772DBD5F3033" ma:contentTypeVersion="1" ma:contentTypeDescription="Create a new document." ma:contentTypeScope="" ma:versionID="548078a3e94a2f525b7a1af511679b76">
  <xsd:schema xmlns:xsd="http://www.w3.org/2001/XMLSchema" xmlns:xs="http://www.w3.org/2001/XMLSchema" xmlns:p="http://schemas.microsoft.com/office/2006/metadata/properties" xmlns:ns3="d00b0ff5-5e72-4197-9b37-8a790062cc78" targetNamespace="http://schemas.microsoft.com/office/2006/metadata/properties" ma:root="true" ma:fieldsID="5793ab76002d92ba91cccf6693826848" ns3:_="">
    <xsd:import namespace="d00b0ff5-5e72-4197-9b37-8a790062cc78"/>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0b0ff5-5e72-4197-9b37-8a790062cc7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C0BBEC-3000-4947-8F9A-788FDC4518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0b0ff5-5e72-4197-9b37-8a790062cc7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ECF833-BF51-427D-82BE-1EB986D0A601}">
  <ds:schemaRefs>
    <ds:schemaRef ds:uri="http://schemas.microsoft.com/office/2006/metadata/properties"/>
    <ds:schemaRef ds:uri="http://purl.org/dc/elements/1.1/"/>
    <ds:schemaRef ds:uri="http://purl.org/dc/terms/"/>
    <ds:schemaRef ds:uri="http://schemas.openxmlformats.org/package/2006/metadata/core-properties"/>
    <ds:schemaRef ds:uri="http://www.w3.org/XML/1998/namespace"/>
    <ds:schemaRef ds:uri="http://schemas.microsoft.com/office/2006/documentManagement/types"/>
    <ds:schemaRef ds:uri="http://schemas.microsoft.com/office/infopath/2007/PartnerControls"/>
    <ds:schemaRef ds:uri="d00b0ff5-5e72-4197-9b37-8a790062cc78"/>
    <ds:schemaRef ds:uri="http://purl.org/dc/dcmitype/"/>
  </ds:schemaRefs>
</ds:datastoreItem>
</file>

<file path=customXml/itemProps3.xml><?xml version="1.0" encoding="utf-8"?>
<ds:datastoreItem xmlns:ds="http://schemas.openxmlformats.org/officeDocument/2006/customXml" ds:itemID="{0DE94578-50B6-44EE-A2A6-8FDC86AD7F21}">
  <ds:schemaRefs>
    <ds:schemaRef ds:uri="http://schemas.microsoft.com/sharepoint/v3/contenttype/forms"/>
  </ds:schemaRefs>
</ds:datastoreItem>
</file>

<file path=customXml/itemProps4.xml><?xml version="1.0" encoding="utf-8"?>
<ds:datastoreItem xmlns:ds="http://schemas.openxmlformats.org/officeDocument/2006/customXml" ds:itemID="{76073674-148B-453C-BE05-8DCBB8C75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32</Pages>
  <Words>5985</Words>
  <Characters>34117</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Fidan Boylu</dc:creator>
  <cp:keywords/>
  <dc:description/>
  <cp:lastModifiedBy>Danielle Dean</cp:lastModifiedBy>
  <cp:revision>7</cp:revision>
  <dcterms:created xsi:type="dcterms:W3CDTF">2015-11-16T22:43:00Z</dcterms:created>
  <dcterms:modified xsi:type="dcterms:W3CDTF">2015-11-17T21:41:00Z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0x0101009ECE65080C925F4CBCFB772DBD5F3033</vt:lpwstr>
  </property>
  <property fmtid="{D5CDD505-2E9C-101B-9397-08002B2CF9AE}" pid="3" name="DocVizMetadataToken">
    <vt:lpwstr>300x168x1</vt:lpwstr>
  </property>
</Properties>
</file>